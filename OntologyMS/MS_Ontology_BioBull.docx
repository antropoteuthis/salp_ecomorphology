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7"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5E30EECA" w:rsidR="00E465C2" w:rsidRDefault="00B30C44" w:rsidP="002D08A7">
      <w:pPr>
        <w:spacing w:line="480" w:lineRule="auto"/>
        <w:jc w:val="both"/>
        <w:rPr>
          <w:sz w:val="24"/>
          <w:szCs w:val="24"/>
        </w:rPr>
      </w:pPr>
      <w:r w:rsidRPr="00B30C44">
        <w:rPr>
          <w:sz w:val="24"/>
          <w:szCs w:val="24"/>
        </w:rPr>
        <w:t>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0" w:author="Alejandro Damian Serrano" w:date="2023-07-03T14:25:00Z">
        <w:r w:rsidR="00056C07">
          <w:rPr>
            <w:sz w:val="24"/>
            <w:szCs w:val="24"/>
          </w:rPr>
          <w:t xml:space="preserve">n </w:t>
        </w:r>
      </w:ins>
      <w:del w:id="1"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2" w:author="Alejandro Damian Serrano" w:date="2023-07-03T14:25:00Z">
        <w:r w:rsidRPr="00B30C44" w:rsidDel="00056C07">
          <w:rPr>
            <w:sz w:val="24"/>
            <w:szCs w:val="24"/>
          </w:rPr>
          <w:delText xml:space="preserve">characterize </w:delText>
        </w:r>
      </w:del>
      <w:ins w:id="3"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4" w:author="Alejandro Damian Serrano" w:date="2023-07-03T14:25:00Z">
        <w:r w:rsidR="00056C07">
          <w:rPr>
            <w:sz w:val="24"/>
            <w:szCs w:val="24"/>
          </w:rPr>
          <w:t xml:space="preserve">To inform </w:t>
        </w:r>
      </w:ins>
      <w:ins w:id="5" w:author="Alejandro Damian Serrano" w:date="2023-07-03T14:26:00Z">
        <w:r w:rsidR="00056C07">
          <w:rPr>
            <w:sz w:val="24"/>
            <w:szCs w:val="24"/>
          </w:rPr>
          <w:t>these definitions, w</w:t>
        </w:r>
      </w:ins>
      <w:del w:id="6"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7" w:author="Alejandro Damian Serrano" w:date="2023-07-03T14:23:00Z">
        <w:r w:rsidRPr="00B30C44" w:rsidDel="00056C07">
          <w:rPr>
            <w:sz w:val="24"/>
            <w:szCs w:val="24"/>
          </w:rPr>
          <w:delText xml:space="preserve">found </w:delText>
        </w:r>
      </w:del>
      <w:ins w:id="8"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bipinnate, cluster, or helical forms. </w:t>
      </w:r>
      <w:del w:id="9"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0CCA4D3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xml:space="preserve">) are marine pelagic urochordates that filter-feed on phytoplankton and bacteria. The salp life cycle (Fig. 1) consists of a </w:t>
      </w:r>
      <w:r w:rsidRPr="00FE2422">
        <w:rPr>
          <w:sz w:val="24"/>
          <w:szCs w:val="24"/>
        </w:rPr>
        <w:lastRenderedPageBreak/>
        <w:t>solitary stage (ooz</w:t>
      </w:r>
      <w:ins w:id="10"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xml:space="preserve">, 1990), they have received little attention in the past three decades and lack a formal definition. The primary gaps of </w:t>
      </w:r>
      <w:r w:rsidRPr="00FE2422">
        <w:rPr>
          <w:sz w:val="24"/>
          <w:szCs w:val="24"/>
        </w:rPr>
        <w:lastRenderedPageBreak/>
        <w:t>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3FE860BA" w:rsidR="003E4853" w:rsidRPr="00FE2422" w:rsidRDefault="00425DD7" w:rsidP="00084B90">
      <w:pPr>
        <w:spacing w:line="480" w:lineRule="auto"/>
        <w:ind w:firstLine="720"/>
        <w:rPr>
          <w:sz w:val="24"/>
          <w:szCs w:val="24"/>
        </w:rPr>
      </w:pPr>
      <w:r w:rsidRPr="00FE2422">
        <w:rPr>
          <w:sz w:val="24"/>
          <w:szCs w:val="24"/>
        </w:rPr>
        <w:lastRenderedPageBreak/>
        <w:t>We observed</w:t>
      </w:r>
      <w:ins w:id="11" w:author="Alejandro Damian Serrano" w:date="2023-07-03T14:28:00Z">
        <w:r w:rsidR="00056C07">
          <w:rPr>
            <w:sz w:val="24"/>
            <w:szCs w:val="24"/>
          </w:rPr>
          <w:t xml:space="preserve"> </w:t>
        </w:r>
      </w:ins>
      <w:del w:id="12"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13" w:author="Alejandro Damian Serrano" w:date="2023-07-03T14:32:00Z">
        <w:r w:rsidR="00056C07">
          <w:rPr>
            <w:sz w:val="24"/>
            <w:szCs w:val="24"/>
          </w:rPr>
          <w:t xml:space="preserve"> </w:t>
        </w:r>
      </w:ins>
      <w:moveToRangeStart w:id="14" w:author="Alejandro Damian Serrano" w:date="2023-07-03T14:32:00Z" w:name="move139287174"/>
      <w:moveTo w:id="15"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14"/>
      <w:r w:rsidRPr="00FE2422">
        <w:rPr>
          <w:sz w:val="24"/>
          <w:szCs w:val="24"/>
        </w:rPr>
        <w:t xml:space="preserve"> </w:t>
      </w:r>
      <w:ins w:id="16" w:author="Alejandro Damian Serrano" w:date="2023-07-03T14:29:00Z">
        <w:r w:rsidR="00056C07">
          <w:rPr>
            <w:sz w:val="24"/>
            <w:szCs w:val="24"/>
          </w:rPr>
          <w:t xml:space="preserve">See SM Table 1 for a list </w:t>
        </w:r>
      </w:ins>
      <w:ins w:id="17" w:author="Alejandro Damian Serrano" w:date="2023-07-03T14:30:00Z">
        <w:r w:rsidR="00056C07">
          <w:rPr>
            <w:sz w:val="24"/>
            <w:szCs w:val="24"/>
          </w:rPr>
          <w:t>of</w:t>
        </w:r>
      </w:ins>
      <w:ins w:id="18" w:author="Alejandro Damian Serrano" w:date="2023-07-03T14:29:00Z">
        <w:r w:rsidR="00056C07">
          <w:rPr>
            <w:sz w:val="24"/>
            <w:szCs w:val="24"/>
          </w:rPr>
          <w:t xml:space="preserve"> the</w:t>
        </w:r>
      </w:ins>
      <w:ins w:id="19" w:author="Alejandro Damian Serrano" w:date="2023-07-03T14:30:00Z">
        <w:r w:rsidR="00056C07">
          <w:rPr>
            <w:sz w:val="24"/>
            <w:szCs w:val="24"/>
          </w:rPr>
          <w:t xml:space="preserve"> specimens observed within each</w:t>
        </w:r>
      </w:ins>
      <w:ins w:id="20" w:author="Alejandro Damian Serrano" w:date="2023-07-03T14:29:00Z">
        <w:r w:rsidR="00056C07">
          <w:rPr>
            <w:sz w:val="24"/>
            <w:szCs w:val="24"/>
          </w:rPr>
          <w:t xml:space="preserve"> species</w:t>
        </w:r>
      </w:ins>
      <w:ins w:id="21" w:author="Alejandro Damian Serrano" w:date="2023-07-03T14:30:00Z">
        <w:r w:rsidR="00056C07">
          <w:rPr>
            <w:sz w:val="24"/>
            <w:szCs w:val="24"/>
          </w:rPr>
          <w:t xml:space="preserve"> and</w:t>
        </w:r>
      </w:ins>
      <w:ins w:id="22" w:author="Alejandro Damian Serrano" w:date="2023-07-03T14:29:00Z">
        <w:r w:rsidR="00056C07">
          <w:rPr>
            <w:sz w:val="24"/>
            <w:szCs w:val="24"/>
          </w:rPr>
          <w:t xml:space="preserve"> archite</w:t>
        </w:r>
      </w:ins>
      <w:ins w:id="23"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symmetry (oral, aboral, dorsoventral, and lateral), with a ruler in the frame for scale reference. </w:t>
      </w:r>
      <w:moveFromRangeStart w:id="24" w:author="Alejandro Damian Serrano" w:date="2023-07-03T14:32:00Z" w:name="move139287174"/>
      <w:moveFrom w:id="25"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24"/>
    </w:p>
    <w:p w14:paraId="3DBE7333" w14:textId="419B8B02" w:rsidR="003E4853" w:rsidRDefault="00425DD7" w:rsidP="004413FA">
      <w:pPr>
        <w:spacing w:line="480" w:lineRule="auto"/>
        <w:ind w:firstLine="720"/>
        <w:rPr>
          <w:sz w:val="24"/>
          <w:szCs w:val="24"/>
        </w:rPr>
      </w:pPr>
      <w:r w:rsidRPr="00FE2422">
        <w:rPr>
          <w:sz w:val="24"/>
          <w:szCs w:val="24"/>
        </w:rPr>
        <w:lastRenderedPageBreak/>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w:t>
      </w:r>
      <w:r w:rsidRPr="00FE2422">
        <w:rPr>
          <w:sz w:val="24"/>
          <w:szCs w:val="24"/>
        </w:rPr>
        <w:lastRenderedPageBreak/>
        <w:t>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axis and the oral-aboral axis of its lateral neighbor as viewed from one end of the colony, driving the formation of a solenoid double helix chains; (E) peduncle length ratio </w:t>
      </w:r>
      <w:r w:rsidRPr="00FE2422">
        <w:rPr>
          <w:sz w:val="24"/>
          <w:szCs w:val="24"/>
        </w:rPr>
        <w:lastRenderedPageBreak/>
        <w:t>(</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2FCEB0BE" w14:textId="64A5249B" w:rsidR="003E4853" w:rsidRPr="002D08A7" w:rsidRDefault="00425DD7" w:rsidP="002D08A7">
      <w:pPr>
        <w:spacing w:line="480" w:lineRule="auto"/>
        <w:rPr>
          <w:b/>
          <w:sz w:val="24"/>
          <w:szCs w:val="24"/>
        </w:rPr>
      </w:pPr>
      <w:r w:rsidRPr="002D08A7">
        <w:rPr>
          <w:b/>
          <w:i/>
          <w:iCs/>
          <w:sz w:val="24"/>
          <w:szCs w:val="24"/>
        </w:rPr>
        <w:t>A developmental ontology of architectural transition pathways</w:t>
      </w:r>
      <w:r w:rsidR="002D08A7">
        <w:rPr>
          <w:b/>
          <w:sz w:val="24"/>
          <w:szCs w:val="24"/>
        </w:rPr>
        <w:t xml:space="preserve"> - </w:t>
      </w:r>
      <w:r w:rsidRPr="00FE2422">
        <w:rPr>
          <w:sz w:val="24"/>
          <w:szCs w:val="24"/>
        </w:rPr>
        <w:t xml:space="preserve">Some taxa, such as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retain the transversal double-chain architecture throughout the growth and development of the blastozooids in the chain. This architecture is characterized by a dorsoventral zooid-stolon angle of ~90°, with ventral attachment to the chiral neighbor and lateral attachment to the lateral neighbors (Fig. 2A). These chains move parallel to the oral-aboral axis of their zooids, at an angle orthogonal to the length of the chain. </w:t>
      </w:r>
      <w:r w:rsidR="002F7738" w:rsidRPr="00FE2422">
        <w:rPr>
          <w:sz w:val="24"/>
          <w:szCs w:val="24"/>
        </w:rPr>
        <w:t>Often,</w:t>
      </w:r>
      <w:r w:rsidRPr="00FE2422">
        <w:rPr>
          <w:sz w:val="24"/>
          <w:szCs w:val="24"/>
        </w:rPr>
        <w:t xml:space="preserve"> we find colonies of </w:t>
      </w:r>
      <w:r w:rsidRPr="00FE2422">
        <w:rPr>
          <w:i/>
          <w:sz w:val="24"/>
          <w:szCs w:val="24"/>
        </w:rPr>
        <w:t>Pegea</w:t>
      </w:r>
      <w:r w:rsidRPr="00FE2422">
        <w:rPr>
          <w:sz w:val="24"/>
          <w:szCs w:val="24"/>
        </w:rPr>
        <w:t xml:space="preserve"> species moving in a coiled formation, where the transversal chain is curled up on the oral-aboral-normal plane. Most other species do not retain this </w:t>
      </w:r>
      <w:r w:rsidR="002F7738" w:rsidRPr="00FE2422">
        <w:rPr>
          <w:sz w:val="24"/>
          <w:szCs w:val="24"/>
        </w:rPr>
        <w:t>developmentally basal</w:t>
      </w:r>
      <w:r w:rsidRPr="00FE2422">
        <w:rPr>
          <w:sz w:val="24"/>
          <w:szCs w:val="24"/>
        </w:rPr>
        <w:t xml:space="preserve"> architecture, but instead modify the orientation, rotation, and position of the zooids relative to each other </w:t>
      </w:r>
      <w:r w:rsidRPr="00FE2422">
        <w:rPr>
          <w:sz w:val="24"/>
          <w:szCs w:val="24"/>
        </w:rPr>
        <w:lastRenderedPageBreak/>
        <w:t xml:space="preserve">and the axis of the chain during development (Fig. 5). We observed that the developmental series of all salp species (Fig. 3) with non-transversal adult architectures fall under three distinct developmental transition pathways (Fig. 6). </w:t>
      </w:r>
    </w:p>
    <w:p w14:paraId="090E5292" w14:textId="565D62E2" w:rsidR="003E4853" w:rsidRPr="00FE2422" w:rsidRDefault="00425DD7" w:rsidP="004413FA">
      <w:pPr>
        <w:spacing w:line="480" w:lineRule="auto"/>
        <w:ind w:firstLine="720"/>
        <w:rPr>
          <w:sz w:val="24"/>
          <w:szCs w:val="24"/>
        </w:rPr>
      </w:pPr>
      <w:r w:rsidRPr="00FE2422">
        <w:rPr>
          <w:sz w:val="24"/>
          <w:szCs w:val="24"/>
        </w:rPr>
        <w:t xml:space="preserve">First there is the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xml:space="preserve">, semicircular sets of zooids (Ritter &amp; Johnson 1911). In the first stage of the transformation, the whorl architecture is formed. These zooids are packed together tightly in a wheel shape due to the short peduncles (Fig. 2B). These are found in many </w:t>
      </w:r>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these whorls remain attached to each other for a longer time than in other species and adult whorls can often be found conjoined. A further stage in this transformation is the cluster architecture, where the peduncles grow so long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These are found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r w:rsidRPr="00FE2422">
        <w:rPr>
          <w:sz w:val="24"/>
          <w:szCs w:val="24"/>
        </w:rPr>
        <w:t xml:space="preserve"> These cluster bundles typically contain many more zooids than those in whorls. It is unclear whether these cluster architectures ever go through a distinct ‘whorl’ stage in their development. The developing colonies we observed do go </w:t>
      </w:r>
      <w:r w:rsidRPr="00FE2422">
        <w:rPr>
          <w:sz w:val="24"/>
          <w:szCs w:val="24"/>
        </w:rPr>
        <w:lastRenderedPageBreak/>
        <w:t>through a similar zooid-stolon allometry as their whorl-shaped counterparts, though the serial neighbor zooid detachment (Fig. 6) may occur before the release of the radial aggregations.</w:t>
      </w:r>
    </w:p>
    <w:p w14:paraId="2AF20C71" w14:textId="5417486E" w:rsidR="003E4853" w:rsidRPr="00FE2422" w:rsidRDefault="00425DD7" w:rsidP="004413FA">
      <w:pPr>
        <w:spacing w:line="480" w:lineRule="auto"/>
        <w:ind w:firstLine="720"/>
        <w:rPr>
          <w:sz w:val="24"/>
          <w:szCs w:val="24"/>
        </w:rPr>
      </w:pPr>
      <w:r w:rsidRPr="00FE2422">
        <w:rPr>
          <w:sz w:val="24"/>
          <w:szCs w:val="24"/>
        </w:rPr>
        <w:t xml:space="preserve">Second, there is the pathway leading to the helical double-chain architecture in </w:t>
      </w:r>
      <w:r w:rsidRPr="00FE2422">
        <w:rPr>
          <w:i/>
          <w:sz w:val="24"/>
          <w:szCs w:val="24"/>
        </w:rPr>
        <w:t>Helicosalpa</w:t>
      </w:r>
      <w:r w:rsidRPr="00FE2422">
        <w:rPr>
          <w:sz w:val="24"/>
          <w:szCs w:val="24"/>
        </w:rPr>
        <w:t xml:space="preserve"> spp. (Fig. 2D). These </w:t>
      </w:r>
      <w:r w:rsidR="002F7738" w:rsidRPr="00FE2422">
        <w:rPr>
          <w:sz w:val="24"/>
          <w:szCs w:val="24"/>
        </w:rPr>
        <w:t>transversally budded</w:t>
      </w:r>
      <w:r w:rsidRPr="00FE2422">
        <w:rPr>
          <w:sz w:val="24"/>
          <w:szCs w:val="24"/>
        </w:rPr>
        <w:t xml:space="preserve"> double chains undergo stolon torsion into a solenoid shape (Fig. 3G), and zooid</w:t>
      </w:r>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Finally, there is the pathway leading to streamlined chains through the alignment of zooid orientations to the axis of the stolon during development. These start with the partial dorsoventral rotation of zooids into the oblique architecture (Fig. 3B), which is the final form for species like </w:t>
      </w:r>
      <w:proofErr w:type="spellStart"/>
      <w:r w:rsidRPr="00FE2422">
        <w:rPr>
          <w:i/>
          <w:sz w:val="24"/>
          <w:szCs w:val="24"/>
        </w:rPr>
        <w:t>Thetys</w:t>
      </w:r>
      <w:proofErr w:type="spellEnd"/>
      <w:r w:rsidRPr="00FE2422">
        <w:rPr>
          <w:i/>
          <w:sz w:val="24"/>
          <w:szCs w:val="24"/>
        </w:rPr>
        <w:t xml:space="preserve"> vagina </w:t>
      </w:r>
      <w:r w:rsidRPr="00FE2422">
        <w:rPr>
          <w:sz w:val="24"/>
          <w:szCs w:val="24"/>
        </w:rPr>
        <w:t>and</w:t>
      </w:r>
      <w:r w:rsidRPr="00FE2422">
        <w:rPr>
          <w:i/>
          <w:sz w:val="24"/>
          <w:szCs w:val="24"/>
        </w:rPr>
        <w:t xml:space="preserve"> Thalia</w:t>
      </w:r>
      <w:r w:rsidRPr="00FE2422">
        <w:rPr>
          <w:sz w:val="24"/>
          <w:szCs w:val="24"/>
        </w:rPr>
        <w:t xml:space="preserve"> spp. (Fig. 2E), with zooid-stolon angles of 50-60°. The movement direction of these colonies is closely aligned (but not perfectly parallel) with the stolon axis. This torsion goes a step further toward near-complete alignment (15-30°) of the oral-aboral axis of the zooids to the axis of the stolon in linear architecture, found in taxa such as</w:t>
      </w:r>
      <w:r w:rsidRPr="00FE2422">
        <w:rPr>
          <w:i/>
          <w:sz w:val="24"/>
          <w:szCs w:val="24"/>
        </w:rPr>
        <w:t xml:space="preserve"> </w:t>
      </w:r>
      <w:proofErr w:type="spellStart"/>
      <w:r w:rsidRPr="00FE2422">
        <w:rPr>
          <w:i/>
          <w:sz w:val="24"/>
          <w:szCs w:val="24"/>
        </w:rPr>
        <w:t>Ihlea</w:t>
      </w:r>
      <w:proofErr w:type="spellEnd"/>
      <w:r w:rsidRPr="00FE2422">
        <w:rPr>
          <w:i/>
          <w:sz w:val="24"/>
          <w:szCs w:val="24"/>
        </w:rPr>
        <w:t xml:space="preserve">, Iasis, </w:t>
      </w:r>
      <w:proofErr w:type="spellStart"/>
      <w:r w:rsidRPr="00FE2422">
        <w:rPr>
          <w:i/>
          <w:sz w:val="24"/>
          <w:szCs w:val="24"/>
        </w:rPr>
        <w:t>Metcalfina</w:t>
      </w:r>
      <w:proofErr w:type="spellEnd"/>
      <w:r w:rsidRPr="00FE2422">
        <w:rPr>
          <w:sz w:val="24"/>
          <w:szCs w:val="24"/>
        </w:rPr>
        <w:t xml:space="preserve">, and </w:t>
      </w:r>
      <w:r w:rsidRPr="00FE2422">
        <w:rPr>
          <w:i/>
          <w:sz w:val="24"/>
          <w:szCs w:val="24"/>
        </w:rPr>
        <w:t>Salpa</w:t>
      </w:r>
      <w:r w:rsidRPr="00FE2422">
        <w:rPr>
          <w:sz w:val="24"/>
          <w:szCs w:val="24"/>
        </w:rPr>
        <w:t xml:space="preserve">. In the species </w:t>
      </w:r>
      <w:proofErr w:type="spellStart"/>
      <w:r w:rsidRPr="00FE2422">
        <w:rPr>
          <w:i/>
          <w:sz w:val="24"/>
          <w:szCs w:val="24"/>
        </w:rPr>
        <w:t>Soestia</w:t>
      </w:r>
      <w:proofErr w:type="spellEnd"/>
      <w:r w:rsidRPr="00FE2422">
        <w:rPr>
          <w:i/>
          <w:sz w:val="24"/>
          <w:szCs w:val="24"/>
        </w:rPr>
        <w:t xml:space="preserve"> </w:t>
      </w:r>
      <w:proofErr w:type="spellStart"/>
      <w:r w:rsidRPr="00FE2422">
        <w:rPr>
          <w:i/>
          <w:sz w:val="24"/>
          <w:szCs w:val="24"/>
        </w:rPr>
        <w:t>zonaria</w:t>
      </w:r>
      <w:proofErr w:type="spellEnd"/>
      <w:r w:rsidR="00E465C2">
        <w:rPr>
          <w:iCs/>
          <w:sz w:val="24"/>
          <w:szCs w:val="24"/>
        </w:rPr>
        <w:t xml:space="preserve"> (Pallas, 1774)</w:t>
      </w:r>
      <w:r w:rsidRPr="00FE2422">
        <w:rPr>
          <w:sz w:val="24"/>
          <w:szCs w:val="24"/>
        </w:rPr>
        <w:t xml:space="preserve">, we find the most extreme version of this architecture, with zooid-stolon angles close to 0° (Fig. 2F). The final transformation stage in this pathway is the bipinnate architecture found in </w:t>
      </w:r>
      <w:r w:rsidRPr="00FE2422">
        <w:rPr>
          <w:i/>
          <w:sz w:val="24"/>
          <w:szCs w:val="24"/>
        </w:rPr>
        <w:t xml:space="preserve">Brooksia </w:t>
      </w:r>
      <w:r w:rsidRPr="00FE2422">
        <w:rPr>
          <w:sz w:val="24"/>
          <w:szCs w:val="24"/>
        </w:rPr>
        <w:t>spp. and</w:t>
      </w:r>
      <w:r w:rsidRPr="00FE2422">
        <w:rPr>
          <w:i/>
          <w:sz w:val="24"/>
          <w:szCs w:val="24"/>
        </w:rPr>
        <w:t xml:space="preserve"> </w:t>
      </w:r>
      <w:proofErr w:type="spellStart"/>
      <w:r w:rsidRPr="00FE2422">
        <w:rPr>
          <w:i/>
          <w:sz w:val="24"/>
          <w:szCs w:val="24"/>
        </w:rPr>
        <w:t>Ritteriella</w:t>
      </w:r>
      <w:proofErr w:type="spellEnd"/>
      <w:r w:rsidRPr="00FE2422">
        <w:rPr>
          <w:i/>
          <w:sz w:val="24"/>
          <w:szCs w:val="24"/>
        </w:rPr>
        <w:t xml:space="preserve"> </w:t>
      </w:r>
      <w:r w:rsidRPr="00FE2422">
        <w:rPr>
          <w:sz w:val="24"/>
          <w:szCs w:val="24"/>
        </w:rPr>
        <w:t>spp.</w:t>
      </w:r>
      <w:r w:rsidRPr="00FE2422">
        <w:rPr>
          <w:i/>
          <w:sz w:val="24"/>
          <w:szCs w:val="24"/>
        </w:rPr>
        <w:t>,</w:t>
      </w:r>
      <w:r w:rsidRPr="00FE2422">
        <w:rPr>
          <w:sz w:val="24"/>
          <w:szCs w:val="24"/>
        </w:rPr>
        <w:t xml:space="preserve"> where in addition to the linear dorsoventral alignment of zooids to the stolon, there is a mirror-symmetry outward lateral flare of the aboral ends of zooids in the plane normal to the oral-aboral-normal; and a rotation of zooids where the ventral (and dorsal) sides of every zooid are all facing the same side (Fig. 2G). This pathway has been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w:t>
      </w:r>
      <w:r w:rsidRPr="00FE2422">
        <w:rPr>
          <w:sz w:val="24"/>
          <w:szCs w:val="24"/>
        </w:rPr>
        <w:lastRenderedPageBreak/>
        <w:t xml:space="preserve">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here (Fig. 6), though </w:t>
      </w:r>
      <w:r w:rsidR="00E465C2" w:rsidRPr="00FE2422">
        <w:rPr>
          <w:sz w:val="24"/>
          <w:szCs w:val="24"/>
        </w:rPr>
        <w:t>it</w:t>
      </w:r>
      <w:r w:rsidRPr="00FE2422">
        <w:rPr>
          <w:sz w:val="24"/>
          <w:szCs w:val="24"/>
        </w:rPr>
        <w:t xml:space="preserve"> always occurs during or after the process of dorsoventral zooid stolon rotation that produces oblique and linear chains.</w:t>
      </w:r>
    </w:p>
    <w:p w14:paraId="3FE88CE1" w14:textId="531FC662"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26" w:author="Alejandro Damian Serrano" w:date="2023-07-03T14:51:00Z">
        <w:r w:rsidR="004C6977">
          <w:rPr>
            <w:sz w:val="24"/>
            <w:szCs w:val="24"/>
          </w:rPr>
          <w:t>, which we describe based on the differences in zooid orientation and shape between the initial budding transversal chain</w:t>
        </w:r>
      </w:ins>
      <w:ins w:id="27"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The transversal-to-whorl transformation is mediated by an increase in the peduncle-to-zooid length ratio and a continuous allometric shift in zooid-to-stolon size as the zooids grow and develop asynchronously along the stolon length. The subsequent whorl-to-cluster transformation also relies on further peduncle elongation but is marked by a loss of neighbor zooid attachment that allows neighboring zooids to bob around freely. The transversal-to-helical pathway</w:t>
      </w:r>
      <w:ins w:id="28" w:author="Alejandro Damian Serrano" w:date="2023-07-03T14:49:00Z">
        <w:r w:rsidR="004C6977">
          <w:rPr>
            <w:sz w:val="24"/>
            <w:szCs w:val="24"/>
          </w:rPr>
          <w:t xml:space="preserve"> (based on </w:t>
        </w:r>
      </w:ins>
      <w:ins w:id="29" w:author="Alejandro Damian Serrano" w:date="2023-07-03T14:50:00Z">
        <w:r w:rsidR="004C6977">
          <w:rPr>
            <w:sz w:val="24"/>
            <w:szCs w:val="24"/>
          </w:rPr>
          <w:t xml:space="preserve">observations made on the photograph in </w:t>
        </w:r>
      </w:ins>
      <w:ins w:id="30" w:author="Alejandro Damian Serrano" w:date="2023-07-03T14:49:00Z">
        <w:r w:rsidR="004C6977">
          <w:rPr>
            <w:sz w:val="24"/>
            <w:szCs w:val="24"/>
          </w:rPr>
          <w:t>Fig. 3G)</w:t>
        </w:r>
      </w:ins>
      <w:r w:rsidRPr="00FE2422">
        <w:rPr>
          <w:sz w:val="24"/>
          <w:szCs w:val="24"/>
        </w:rPr>
        <w:t xml:space="preserve"> is characterized by a continuous shift in the serial neighbor stolon-normal angle, where the orientation of neighboring zooids breaks parallelism and starts to offset by a few degrees like stairs in a spiral staircase. The transversal-to-oblique-to-linear pathway is </w:t>
      </w:r>
      <w:del w:id="31" w:author="Alejandro Damian Serrano" w:date="2023-07-03T14:53:00Z">
        <w:r w:rsidRPr="00FE2422" w:rsidDel="004C6977">
          <w:rPr>
            <w:sz w:val="24"/>
            <w:szCs w:val="24"/>
          </w:rPr>
          <w:delText xml:space="preserve">driven </w:delText>
        </w:r>
      </w:del>
      <w:ins w:id="32"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 Finally, the linear-to-bipinnate transformation is characterized by an increased oral-aboral chiral angle and zooid autorotation, where the oral-lateral facets of chiral zooids face each other, the aboral ends turn outwards, and their ventral sides face the same side of the colony.</w:t>
      </w:r>
      <w:ins w:id="33" w:author="Alejandro Damian Serrano" w:date="2023-07-03T14:53:00Z">
        <w:r w:rsidR="004C6977">
          <w:rPr>
            <w:sz w:val="24"/>
            <w:szCs w:val="24"/>
          </w:rPr>
          <w:t xml:space="preserve"> However, we were not able to observe the development</w:t>
        </w:r>
      </w:ins>
      <w:ins w:id="34" w:author="Alejandro Damian Serrano" w:date="2023-07-03T14:54:00Z">
        <w:r w:rsidR="004C6977">
          <w:rPr>
            <w:sz w:val="24"/>
            <w:szCs w:val="24"/>
          </w:rPr>
          <w:t xml:space="preserve"> of bipinnate colonies </w:t>
        </w:r>
        <w:r w:rsidR="004C6977">
          <w:rPr>
            <w:sz w:val="24"/>
            <w:szCs w:val="24"/>
          </w:rPr>
          <w:lastRenderedPageBreak/>
          <w:t>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EA43D7B"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homologies in the development of salp colonies across species to categorize and geometrically compare the different architectures. From this developmental perspective, we were able to establish an ontology for salp colony architecture by defining the developmental transitions in the zooid arrangements that lead to the different architectural </w:t>
      </w:r>
      <w:r w:rsidR="00E465C2" w:rsidRPr="00FE2422">
        <w:rPr>
          <w:sz w:val="24"/>
          <w:szCs w:val="24"/>
        </w:rPr>
        <w:t>endpoints and</w:t>
      </w:r>
      <w:r w:rsidRPr="00FE2422">
        <w:rPr>
          <w:sz w:val="24"/>
          <w:szCs w:val="24"/>
        </w:rPr>
        <w:t xml:space="preserve"> identifying which adult endpoints are </w:t>
      </w:r>
      <w:ins w:id="35" w:author="Alejandro Damian Serrano" w:date="2023-07-03T14:55:00Z">
        <w:r w:rsidR="004C6977">
          <w:rPr>
            <w:sz w:val="24"/>
            <w:szCs w:val="24"/>
          </w:rPr>
          <w:t xml:space="preserve">hypothesized to be </w:t>
        </w:r>
      </w:ins>
      <w:r w:rsidRPr="00FE2422">
        <w:rPr>
          <w:sz w:val="24"/>
          <w:szCs w:val="24"/>
        </w:rPr>
        <w:t xml:space="preserve">homologous to intermediate stages in the development of other endpoints.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xml:space="preserve">, which increases its propulsive </w:t>
      </w:r>
      <w:r w:rsidRPr="00FE2422">
        <w:rPr>
          <w:sz w:val="24"/>
          <w:szCs w:val="24"/>
        </w:rPr>
        <w:lastRenderedPageBreak/>
        <w:t>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w:t>
      </w:r>
      <w:r w:rsidRPr="00FE2422">
        <w:rPr>
          <w:sz w:val="24"/>
          <w:szCs w:val="24"/>
        </w:rPr>
        <w:lastRenderedPageBreak/>
        <w:t>biomechanical underpinnings of the diversity of salp colony architectures would reveal nature’s broadest design space for underwater multi-jet-propelled soft locomotors and their inherent trade-offs.</w:t>
      </w:r>
    </w:p>
    <w:p w14:paraId="587079F4" w14:textId="3C3E929B"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6" w:author="Alejandro Damian Serrano" w:date="2023-07-03T14:56:00Z">
        <w:r w:rsidRPr="00FE2422" w:rsidDel="004C6977">
          <w:rPr>
            <w:sz w:val="24"/>
            <w:szCs w:val="24"/>
          </w:rPr>
          <w:delText xml:space="preserve">homology </w:delText>
        </w:r>
      </w:del>
      <w:r w:rsidRPr="00FE2422">
        <w:rPr>
          <w:sz w:val="24"/>
          <w:szCs w:val="24"/>
        </w:rPr>
        <w:t xml:space="preserve">framework to compare and characterize variation, and (2) a phylogenetic tree that resolves the position of every architecture in every lineage where it has evolved. Govindarajan et al. (2011) reconstructed </w:t>
      </w:r>
      <w:ins w:id="37" w:author="Alejandro Damian Serrano" w:date="2023-07-03T14:57:00Z">
        <w:r w:rsidR="003C3E2F">
          <w:rPr>
            <w:sz w:val="24"/>
            <w:szCs w:val="24"/>
          </w:rPr>
          <w:t xml:space="preserve">one of </w:t>
        </w:r>
      </w:ins>
      <w:r w:rsidRPr="00FE2422">
        <w:rPr>
          <w:sz w:val="24"/>
          <w:szCs w:val="24"/>
        </w:rPr>
        <w:t xml:space="preserve">the first thaliacean molecular phylogeny using 18S sequences.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 xml:space="preserve">The research directions outlined above would advance our understanding of salp biology across their species diversity. Salps have attracted significant scientific interest in the past decade since they are essential consumers in oceanic ecosystems that feed </w:t>
      </w:r>
      <w:r w:rsidRPr="00FE2422">
        <w:rPr>
          <w:sz w:val="24"/>
          <w:szCs w:val="24"/>
        </w:rPr>
        <w:lastRenderedPageBreak/>
        <w:t>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081FDD86" w:rsidR="003E4853" w:rsidRPr="00FE2422" w:rsidRDefault="00425DD7" w:rsidP="00FE2422">
      <w:pPr>
        <w:spacing w:line="480" w:lineRule="auto"/>
        <w:ind w:firstLine="720"/>
        <w:rPr>
          <w:sz w:val="24"/>
          <w:szCs w:val="24"/>
        </w:rPr>
      </w:pPr>
      <w:r w:rsidRPr="00FE2422">
        <w:rPr>
          <w:sz w:val="24"/>
          <w:szCs w:val="24"/>
        </w:rPr>
        <w:t xml:space="preserve">Finally, we believe the colonial ontology presented 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exposed to the external environment. Some of these </w:t>
      </w:r>
      <w:r w:rsidR="00E465C2" w:rsidRPr="00FE2422">
        <w:rPr>
          <w:sz w:val="24"/>
          <w:szCs w:val="24"/>
        </w:rPr>
        <w:t>topologically simple</w:t>
      </w:r>
      <w:r w:rsidRPr="00FE2422">
        <w:rPr>
          <w:sz w:val="24"/>
          <w:szCs w:val="24"/>
        </w:rPr>
        <w:t xml:space="preserve"> planar </w:t>
      </w:r>
      <w:r w:rsidRPr="00FE2422">
        <w:rPr>
          <w:sz w:val="24"/>
          <w:szCs w:val="24"/>
        </w:rPr>
        <w:lastRenderedPageBreak/>
        <w:t>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1990), 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Brad Gemmell, Sean Colin, Jack Costello, Rebecca Gordon, Matt Connelly, Clint Collins, Paul Richardson, and Anne Thompson 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2nd Aerodynamic Deceleration Systems Conference</w:t>
      </w:r>
      <w:r w:rsidRPr="00FE2422">
        <w:rPr>
          <w:color w:val="222222"/>
          <w:sz w:val="24"/>
          <w:szCs w:val="24"/>
          <w:highlight w:val="white"/>
        </w:rPr>
        <w:t xml:space="preserve"> (p. 938).</w:t>
      </w:r>
    </w:p>
    <w:p w14:paraId="5E5D9AD9" w14:textId="363FDAA4"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Pr="00FE2422">
        <w:rPr>
          <w:i/>
          <w:color w:val="222222"/>
          <w:sz w:val="24"/>
          <w:szCs w:val="24"/>
          <w:highlight w:val="white"/>
        </w:rPr>
        <w:t>nature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61CD9E4A" w14:textId="5B246C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p>
    <w:p w14:paraId="283E5C91" w14:textId="2F70EA3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Soft Robotics: Trends, Applications and Challenges: Proceedings of the Soft Robotics Week, April 25-30, 2016, Livorno, Italy</w:t>
      </w:r>
      <w:r w:rsidRPr="00FE2422">
        <w:rPr>
          <w:color w:val="222222"/>
          <w:sz w:val="24"/>
          <w:szCs w:val="24"/>
          <w:highlight w:val="white"/>
        </w:rPr>
        <w:t xml:space="preserve"> (pp. 37-46). Springer International Publishing.</w:t>
      </w:r>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430E40FC" w14:textId="7777777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14DFC8EF" w14:textId="07E376AD"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4F056C5B"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com.</w:t>
      </w:r>
      <w:r w:rsidRPr="00FE2422">
        <w:rPr>
          <w:color w:val="222222"/>
          <w:sz w:val="24"/>
          <w:szCs w:val="24"/>
          <w:highlight w:val="white"/>
        </w:rPr>
        <w:t xml:space="preserve"> </w:t>
      </w:r>
      <w:hyperlink r:id="rId8">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6254858E" w:rsidR="003E4853" w:rsidRPr="00FE2422" w:rsidRDefault="00425DD7" w:rsidP="004D0641">
      <w:pPr>
        <w:spacing w:line="480" w:lineRule="auto"/>
        <w:ind w:left="720" w:hanging="720"/>
        <w:rPr>
          <w:rFonts w:eastAsia="Roboto"/>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0724D868" w14:textId="0AA0CC0C"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p>
    <w:p w14:paraId="0E95B92B" w14:textId="4B450FC1"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doi:10.1007/s10846-015-0177-3.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06FF519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5C42D12F" w:rsidR="00463D2E" w:rsidRDefault="00463D2E" w:rsidP="00FE2422">
      <w:pPr>
        <w:spacing w:line="480" w:lineRule="auto"/>
        <w:rPr>
          <w:sz w:val="24"/>
          <w:szCs w:val="24"/>
        </w:rPr>
      </w:pPr>
      <w:r>
        <w:rPr>
          <w:noProof/>
          <w:sz w:val="24"/>
          <w:szCs w:val="24"/>
        </w:rPr>
        <w:lastRenderedPageBreak/>
        <w:drawing>
          <wp:inline distT="0" distB="0" distL="0" distR="0" wp14:anchorId="0A5FF25C" wp14:editId="7E501B95">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p>
    <w:p w14:paraId="527D8A48" w14:textId="3F907E17"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16D81C55" w:rsidR="004413FA" w:rsidRDefault="004413FA" w:rsidP="00FE2422">
      <w:pPr>
        <w:spacing w:line="480" w:lineRule="auto"/>
        <w:rPr>
          <w:sz w:val="24"/>
          <w:szCs w:val="24"/>
        </w:rPr>
      </w:pPr>
      <w:r w:rsidRPr="00FE2422">
        <w:rPr>
          <w:sz w:val="24"/>
          <w:szCs w:val="24"/>
        </w:rPr>
        <w:t>Figure 6. Developmental transition pathways and mechanisms leading to the different adult blastozooid colony architectures. The transversal architecture is found in the earliest developmental stage of every species as well as in the adult stage of some species.</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t>Data Accessibility</w:t>
      </w:r>
    </w:p>
    <w:p w14:paraId="79AC36A3" w14:textId="35D96E58" w:rsidR="00E465C2" w:rsidRPr="004413FA" w:rsidRDefault="00E465C2" w:rsidP="00FE2422">
      <w:pPr>
        <w:spacing w:line="480" w:lineRule="auto"/>
        <w:rPr>
          <w:sz w:val="24"/>
          <w:szCs w:val="24"/>
        </w:rPr>
      </w:pPr>
      <w:r>
        <w:rPr>
          <w:sz w:val="24"/>
          <w:szCs w:val="24"/>
        </w:rPr>
        <w:t>All photographs will be made available in a Dryad repository.</w:t>
      </w:r>
    </w:p>
    <w:sectPr w:rsidR="00E465C2" w:rsidRPr="004413FA" w:rsidSect="00936379">
      <w:footerReference w:type="default" r:id="rId15"/>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4F8AA" w14:textId="77777777" w:rsidR="001476C8" w:rsidRDefault="001476C8">
      <w:pPr>
        <w:spacing w:line="240" w:lineRule="auto"/>
      </w:pPr>
      <w:r>
        <w:separator/>
      </w:r>
    </w:p>
  </w:endnote>
  <w:endnote w:type="continuationSeparator" w:id="0">
    <w:p w14:paraId="167E8BA2" w14:textId="77777777" w:rsidR="001476C8" w:rsidRDefault="001476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350F3" w14:textId="77777777" w:rsidR="001476C8" w:rsidRDefault="001476C8">
      <w:pPr>
        <w:spacing w:line="240" w:lineRule="auto"/>
      </w:pPr>
      <w:r>
        <w:separator/>
      </w:r>
    </w:p>
  </w:footnote>
  <w:footnote w:type="continuationSeparator" w:id="0">
    <w:p w14:paraId="468B6392" w14:textId="77777777" w:rsidR="001476C8" w:rsidRDefault="001476C8">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1476C8"/>
    <w:rsid w:val="00252565"/>
    <w:rsid w:val="002B79AA"/>
    <w:rsid w:val="002D08A7"/>
    <w:rsid w:val="002F7738"/>
    <w:rsid w:val="00303DAF"/>
    <w:rsid w:val="003C3E2F"/>
    <w:rsid w:val="003E4853"/>
    <w:rsid w:val="00425DD7"/>
    <w:rsid w:val="004413FA"/>
    <w:rsid w:val="00445D05"/>
    <w:rsid w:val="0046048A"/>
    <w:rsid w:val="00463D2E"/>
    <w:rsid w:val="004C6977"/>
    <w:rsid w:val="004D0641"/>
    <w:rsid w:val="004E47F6"/>
    <w:rsid w:val="00724C74"/>
    <w:rsid w:val="007C5B04"/>
    <w:rsid w:val="00936379"/>
    <w:rsid w:val="009A5921"/>
    <w:rsid w:val="00AB206B"/>
    <w:rsid w:val="00B30C44"/>
    <w:rsid w:val="00C7783D"/>
    <w:rsid w:val="00E465C2"/>
    <w:rsid w:val="00EF0CF3"/>
    <w:rsid w:val="00FE2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anguages.oup.com/google-dictionary-en/"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adamians@uoregon.edu" TargetMode="External"/><Relationship Id="rId12" Type="http://schemas.openxmlformats.org/officeDocument/2006/relationships/image" Target="media/image4.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26</Pages>
  <Words>5555</Words>
  <Characters>31668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20</cp:revision>
  <dcterms:created xsi:type="dcterms:W3CDTF">2023-04-10T18:30:00Z</dcterms:created>
  <dcterms:modified xsi:type="dcterms:W3CDTF">2023-07-03T22:05:00Z</dcterms:modified>
</cp:coreProperties>
</file>