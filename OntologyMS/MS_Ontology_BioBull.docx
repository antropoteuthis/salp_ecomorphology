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1482DD5" w14:textId="4870B183" w:rsidR="002D08A7" w:rsidRDefault="002D08A7" w:rsidP="00FE2422">
      <w:pPr>
        <w:spacing w:line="480" w:lineRule="auto"/>
        <w:rPr>
          <w:b/>
          <w:sz w:val="24"/>
          <w:szCs w:val="24"/>
        </w:rPr>
      </w:pPr>
      <w:r>
        <w:rPr>
          <w:b/>
          <w:sz w:val="24"/>
          <w:szCs w:val="24"/>
        </w:rPr>
        <w:t>Title Page</w:t>
      </w:r>
    </w:p>
    <w:p w14:paraId="2656D625" w14:textId="1C784BA2" w:rsidR="00C7783D" w:rsidRPr="00C7783D" w:rsidRDefault="00C7783D" w:rsidP="00FE2422">
      <w:pPr>
        <w:spacing w:line="480" w:lineRule="auto"/>
        <w:rPr>
          <w:bCs/>
          <w:sz w:val="24"/>
          <w:szCs w:val="24"/>
        </w:rPr>
      </w:pPr>
      <w:r w:rsidRPr="00C7783D">
        <w:rPr>
          <w:bCs/>
          <w:sz w:val="24"/>
          <w:szCs w:val="24"/>
        </w:rPr>
        <w:t xml:space="preserve">Running </w:t>
      </w:r>
      <w:r>
        <w:rPr>
          <w:bCs/>
          <w:sz w:val="24"/>
          <w:szCs w:val="24"/>
        </w:rPr>
        <w:t>Head</w:t>
      </w:r>
      <w:r w:rsidRPr="00C7783D">
        <w:rPr>
          <w:bCs/>
          <w:sz w:val="24"/>
          <w:szCs w:val="24"/>
        </w:rPr>
        <w:t xml:space="preserve">: </w:t>
      </w:r>
      <w:r>
        <w:rPr>
          <w:bCs/>
          <w:sz w:val="24"/>
          <w:szCs w:val="24"/>
        </w:rPr>
        <w:t>Salp colonial</w:t>
      </w:r>
      <w:r w:rsidRPr="00C7783D">
        <w:rPr>
          <w:bCs/>
          <w:sz w:val="24"/>
          <w:szCs w:val="24"/>
        </w:rPr>
        <w:t xml:space="preserve"> ontology</w:t>
      </w:r>
    </w:p>
    <w:p w14:paraId="0275CF3A" w14:textId="7693369B" w:rsidR="003E4853" w:rsidRPr="00C7783D" w:rsidRDefault="00C7783D" w:rsidP="00FE2422">
      <w:pPr>
        <w:spacing w:line="480" w:lineRule="auto"/>
        <w:rPr>
          <w:bCs/>
          <w:sz w:val="24"/>
          <w:szCs w:val="24"/>
        </w:rPr>
      </w:pPr>
      <w:r w:rsidRPr="00C7783D">
        <w:rPr>
          <w:bCs/>
          <w:sz w:val="24"/>
          <w:szCs w:val="24"/>
        </w:rPr>
        <w:t xml:space="preserve">Title: </w:t>
      </w:r>
      <w:r w:rsidR="00425DD7" w:rsidRPr="00C7783D">
        <w:rPr>
          <w:bCs/>
          <w:sz w:val="24"/>
          <w:szCs w:val="24"/>
        </w:rPr>
        <w:t>A developmental ontology for the colonial architecture of salps</w:t>
      </w:r>
    </w:p>
    <w:p w14:paraId="2047FA31" w14:textId="04D3FCE8" w:rsidR="00FE2422" w:rsidRDefault="00C7783D" w:rsidP="00FE2422">
      <w:pPr>
        <w:spacing w:line="480" w:lineRule="auto"/>
        <w:rPr>
          <w:sz w:val="24"/>
          <w:szCs w:val="24"/>
        </w:rPr>
      </w:pPr>
      <w:r>
        <w:rPr>
          <w:sz w:val="24"/>
          <w:szCs w:val="24"/>
        </w:rPr>
        <w:t xml:space="preserve">Authors: </w:t>
      </w:r>
      <w:r w:rsidR="00425DD7" w:rsidRPr="00FE2422">
        <w:rPr>
          <w:sz w:val="24"/>
          <w:szCs w:val="24"/>
        </w:rPr>
        <w:t>Alejandro Damian-Serrano</w:t>
      </w:r>
      <w:r w:rsidRPr="00C7783D">
        <w:rPr>
          <w:sz w:val="24"/>
          <w:szCs w:val="24"/>
          <w:vertAlign w:val="superscript"/>
        </w:rPr>
        <w:t>1</w:t>
      </w:r>
      <w:r w:rsidR="00425DD7" w:rsidRPr="00FE2422">
        <w:rPr>
          <w:sz w:val="24"/>
          <w:szCs w:val="24"/>
        </w:rPr>
        <w:t>, Kelly R. Sutherland</w:t>
      </w:r>
      <w:r w:rsidRPr="00C7783D">
        <w:rPr>
          <w:sz w:val="24"/>
          <w:szCs w:val="24"/>
          <w:vertAlign w:val="superscript"/>
        </w:rPr>
        <w:t>1</w:t>
      </w:r>
    </w:p>
    <w:p w14:paraId="06B8D060" w14:textId="2154AA21" w:rsidR="00C7783D" w:rsidRDefault="00C7783D" w:rsidP="00FE2422">
      <w:pPr>
        <w:spacing w:line="480" w:lineRule="auto"/>
        <w:rPr>
          <w:sz w:val="24"/>
          <w:szCs w:val="24"/>
        </w:rPr>
      </w:pPr>
      <w:r>
        <w:rPr>
          <w:sz w:val="24"/>
          <w:szCs w:val="24"/>
        </w:rPr>
        <w:t xml:space="preserve">Affiliation &amp; Address: (1) University of Oregon, Department of Biology, Institute of Ecology and Evolution. 473 Onyx Bridge, </w:t>
      </w:r>
      <w:r w:rsidRPr="00C7783D">
        <w:rPr>
          <w:sz w:val="24"/>
          <w:szCs w:val="24"/>
        </w:rPr>
        <w:t>5289 University of Oregon, Eugene, OR 97403-5289.</w:t>
      </w:r>
    </w:p>
    <w:p w14:paraId="0A193365" w14:textId="489E9EC0" w:rsidR="00C7783D" w:rsidRDefault="00C7783D" w:rsidP="00C7783D">
      <w:pPr>
        <w:spacing w:line="240" w:lineRule="auto"/>
        <w:rPr>
          <w:rFonts w:ascii="Noto Sans" w:eastAsia="Times New Roman" w:hAnsi="Noto Sans" w:cs="Noto Sans"/>
          <w:color w:val="000000"/>
          <w:sz w:val="24"/>
          <w:szCs w:val="24"/>
          <w:shd w:val="clear" w:color="auto" w:fill="FFFFFF"/>
          <w:lang w:val="en-US"/>
        </w:rPr>
      </w:pPr>
      <w:r>
        <w:rPr>
          <w:rFonts w:ascii="Noto Sans" w:eastAsia="Times New Roman" w:hAnsi="Noto Sans" w:cs="Noto Sans"/>
          <w:color w:val="000000"/>
          <w:sz w:val="24"/>
          <w:szCs w:val="24"/>
          <w:shd w:val="clear" w:color="auto" w:fill="FFFFFF"/>
          <w:lang w:val="en-US"/>
        </w:rPr>
        <w:t xml:space="preserve">Corresponding author email: Alejandro Damian-Serrano, </w:t>
      </w:r>
      <w:hyperlink r:id="rId8" w:history="1">
        <w:r w:rsidRPr="00FB476C">
          <w:rPr>
            <w:rStyle w:val="Hyperlink"/>
            <w:rFonts w:ascii="Noto Sans" w:eastAsia="Times New Roman" w:hAnsi="Noto Sans" w:cs="Noto Sans"/>
            <w:sz w:val="24"/>
            <w:szCs w:val="24"/>
            <w:shd w:val="clear" w:color="auto" w:fill="FFFFFF"/>
            <w:lang w:val="en-US"/>
          </w:rPr>
          <w:t>adamians@uoregon.edu</w:t>
        </w:r>
      </w:hyperlink>
    </w:p>
    <w:p w14:paraId="1CE98532" w14:textId="6D974FE5" w:rsidR="00C7783D" w:rsidRPr="00C7783D" w:rsidRDefault="00C7783D" w:rsidP="00C7783D">
      <w:pPr>
        <w:spacing w:line="240" w:lineRule="auto"/>
        <w:rPr>
          <w:rFonts w:ascii="Times New Roman" w:eastAsia="Times New Roman" w:hAnsi="Times New Roman" w:cs="Times New Roman"/>
          <w:sz w:val="24"/>
          <w:szCs w:val="24"/>
          <w:lang w:val="en-US"/>
        </w:rPr>
      </w:pPr>
      <w:r w:rsidRPr="00C7783D">
        <w:rPr>
          <w:rFonts w:ascii="Noto Sans" w:eastAsia="Times New Roman" w:hAnsi="Noto Sans" w:cs="Noto Sans"/>
          <w:color w:val="000000"/>
          <w:sz w:val="24"/>
          <w:szCs w:val="24"/>
          <w:lang w:val="en-US"/>
        </w:rPr>
        <w:br/>
      </w:r>
      <w:r>
        <w:rPr>
          <w:rFonts w:ascii="Noto Sans" w:eastAsia="Times New Roman" w:hAnsi="Noto Sans" w:cs="Noto Sans"/>
          <w:color w:val="000000"/>
          <w:sz w:val="24"/>
          <w:szCs w:val="24"/>
          <w:lang w:val="en-US"/>
        </w:rPr>
        <w:t>Key words: salps, coloniality, ontology, development, colonial architecture</w:t>
      </w:r>
    </w:p>
    <w:p w14:paraId="18892669" w14:textId="1D09BAFD" w:rsidR="002D08A7" w:rsidRDefault="002D08A7" w:rsidP="00FE2422">
      <w:pPr>
        <w:spacing w:line="480" w:lineRule="auto"/>
        <w:rPr>
          <w:sz w:val="24"/>
          <w:szCs w:val="24"/>
        </w:rPr>
      </w:pPr>
    </w:p>
    <w:p w14:paraId="19574724" w14:textId="4707404E" w:rsidR="002D08A7" w:rsidRDefault="002D08A7" w:rsidP="00FE2422">
      <w:pPr>
        <w:spacing w:line="480" w:lineRule="auto"/>
        <w:rPr>
          <w:sz w:val="24"/>
          <w:szCs w:val="24"/>
        </w:rPr>
      </w:pPr>
    </w:p>
    <w:p w14:paraId="7C3AB80A" w14:textId="74D1069D" w:rsidR="002D08A7" w:rsidRDefault="002D08A7" w:rsidP="00FE2422">
      <w:pPr>
        <w:spacing w:line="480" w:lineRule="auto"/>
        <w:rPr>
          <w:sz w:val="24"/>
          <w:szCs w:val="24"/>
        </w:rPr>
      </w:pPr>
    </w:p>
    <w:p w14:paraId="11F7ACC6" w14:textId="53716E29" w:rsidR="002D08A7" w:rsidRDefault="002D08A7" w:rsidP="00FE2422">
      <w:pPr>
        <w:spacing w:line="480" w:lineRule="auto"/>
        <w:rPr>
          <w:sz w:val="24"/>
          <w:szCs w:val="24"/>
        </w:rPr>
      </w:pPr>
    </w:p>
    <w:p w14:paraId="419BF542" w14:textId="59BACCAA" w:rsidR="002D08A7" w:rsidRDefault="002D08A7" w:rsidP="00FE2422">
      <w:pPr>
        <w:spacing w:line="480" w:lineRule="auto"/>
        <w:rPr>
          <w:sz w:val="24"/>
          <w:szCs w:val="24"/>
        </w:rPr>
      </w:pPr>
    </w:p>
    <w:p w14:paraId="6E4A8373" w14:textId="315E21B5" w:rsidR="002D08A7" w:rsidRDefault="002D08A7" w:rsidP="00FE2422">
      <w:pPr>
        <w:spacing w:line="480" w:lineRule="auto"/>
        <w:rPr>
          <w:sz w:val="24"/>
          <w:szCs w:val="24"/>
        </w:rPr>
      </w:pPr>
    </w:p>
    <w:p w14:paraId="033FE357" w14:textId="66383AD8" w:rsidR="002D08A7" w:rsidRDefault="002D08A7" w:rsidP="00FE2422">
      <w:pPr>
        <w:spacing w:line="480" w:lineRule="auto"/>
        <w:rPr>
          <w:sz w:val="24"/>
          <w:szCs w:val="24"/>
        </w:rPr>
      </w:pPr>
    </w:p>
    <w:p w14:paraId="16364FDB" w14:textId="6AEBABC4" w:rsidR="002D08A7" w:rsidRDefault="002D08A7" w:rsidP="00FE2422">
      <w:pPr>
        <w:spacing w:line="480" w:lineRule="auto"/>
        <w:rPr>
          <w:sz w:val="24"/>
          <w:szCs w:val="24"/>
        </w:rPr>
      </w:pPr>
    </w:p>
    <w:p w14:paraId="6E2967D9" w14:textId="43831A8B" w:rsidR="002D08A7" w:rsidRDefault="002D08A7" w:rsidP="00FE2422">
      <w:pPr>
        <w:spacing w:line="480" w:lineRule="auto"/>
        <w:rPr>
          <w:sz w:val="24"/>
          <w:szCs w:val="24"/>
        </w:rPr>
      </w:pPr>
    </w:p>
    <w:p w14:paraId="179E2B94" w14:textId="45171C03" w:rsidR="002D08A7" w:rsidRDefault="002D08A7" w:rsidP="00FE2422">
      <w:pPr>
        <w:spacing w:line="480" w:lineRule="auto"/>
        <w:rPr>
          <w:sz w:val="24"/>
          <w:szCs w:val="24"/>
        </w:rPr>
      </w:pPr>
    </w:p>
    <w:p w14:paraId="229A6DD7" w14:textId="7C1C53AE" w:rsidR="002D08A7" w:rsidRDefault="002D08A7" w:rsidP="00FE2422">
      <w:pPr>
        <w:spacing w:line="480" w:lineRule="auto"/>
        <w:rPr>
          <w:sz w:val="24"/>
          <w:szCs w:val="24"/>
        </w:rPr>
      </w:pPr>
    </w:p>
    <w:p w14:paraId="65C3359E" w14:textId="0C8E29E5" w:rsidR="002D08A7" w:rsidRDefault="002D08A7" w:rsidP="00FE2422">
      <w:pPr>
        <w:spacing w:line="480" w:lineRule="auto"/>
        <w:rPr>
          <w:sz w:val="24"/>
          <w:szCs w:val="24"/>
        </w:rPr>
      </w:pPr>
    </w:p>
    <w:p w14:paraId="44E9EC4A" w14:textId="455FDBCA" w:rsidR="002D08A7" w:rsidRDefault="002D08A7" w:rsidP="00FE2422">
      <w:pPr>
        <w:spacing w:line="480" w:lineRule="auto"/>
        <w:rPr>
          <w:sz w:val="24"/>
          <w:szCs w:val="24"/>
        </w:rPr>
      </w:pPr>
    </w:p>
    <w:p w14:paraId="097FBF4F" w14:textId="575B6385" w:rsidR="002D08A7" w:rsidRDefault="002D08A7" w:rsidP="00FE2422">
      <w:pPr>
        <w:spacing w:line="480" w:lineRule="auto"/>
        <w:rPr>
          <w:sz w:val="24"/>
          <w:szCs w:val="24"/>
        </w:rPr>
      </w:pPr>
    </w:p>
    <w:p w14:paraId="6805D93A" w14:textId="1DEE60A7" w:rsidR="002D08A7" w:rsidRDefault="002D08A7" w:rsidP="00FE2422">
      <w:pPr>
        <w:spacing w:line="480" w:lineRule="auto"/>
        <w:rPr>
          <w:sz w:val="24"/>
          <w:szCs w:val="24"/>
        </w:rPr>
      </w:pPr>
    </w:p>
    <w:p w14:paraId="508724C0" w14:textId="29C6D3F6" w:rsidR="003E4853" w:rsidRPr="00FE2422" w:rsidRDefault="00425DD7" w:rsidP="00FE2422">
      <w:pPr>
        <w:spacing w:line="480" w:lineRule="auto"/>
        <w:rPr>
          <w:b/>
          <w:sz w:val="24"/>
          <w:szCs w:val="24"/>
        </w:rPr>
      </w:pPr>
      <w:r w:rsidRPr="00FE2422">
        <w:rPr>
          <w:b/>
          <w:sz w:val="24"/>
          <w:szCs w:val="24"/>
        </w:rPr>
        <w:lastRenderedPageBreak/>
        <w:t>Abstract</w:t>
      </w:r>
    </w:p>
    <w:p w14:paraId="073325B9" w14:textId="5E30EECA" w:rsidR="00E465C2" w:rsidRDefault="00B30C44" w:rsidP="002D08A7">
      <w:pPr>
        <w:spacing w:line="480" w:lineRule="auto"/>
        <w:jc w:val="both"/>
        <w:rPr>
          <w:sz w:val="24"/>
          <w:szCs w:val="24"/>
        </w:rPr>
      </w:pPr>
      <w:r w:rsidRPr="00B30C44">
        <w:rPr>
          <w:sz w:val="24"/>
          <w:szCs w:val="24"/>
        </w:rPr>
        <w:t>Colonial animals are composed of clonal individuals that remain physically connected and physiologically integrated. Salps are urochordates with a dual life cycle including an asexual solitary stage that buds sexual colonies composed of jet-propelling zooids that efficiently swim together as a single unit by multi-jet propulsion. Colonies from different species develop distinct architectures characterized by their zooid arrangement patterns, but this diversity has received little attention. Thus, these architectures have never been formally defined using a framework of variables and axes that would allow comparative analyses. We set out to define a</w:t>
      </w:r>
      <w:ins w:id="0" w:author="Alejandro Damian Serrano" w:date="2023-07-03T14:25:00Z">
        <w:r w:rsidR="00056C07">
          <w:rPr>
            <w:sz w:val="24"/>
            <w:szCs w:val="24"/>
          </w:rPr>
          <w:t xml:space="preserve">n </w:t>
        </w:r>
      </w:ins>
      <w:del w:id="1" w:author="Alejandro Damian Serrano" w:date="2023-07-03T14:25:00Z">
        <w:r w:rsidRPr="00B30C44" w:rsidDel="00056C07">
          <w:rPr>
            <w:sz w:val="24"/>
            <w:szCs w:val="24"/>
          </w:rPr>
          <w:delText xml:space="preserve"> homology-oriented </w:delText>
        </w:r>
      </w:del>
      <w:r w:rsidRPr="00B30C44">
        <w:rPr>
          <w:sz w:val="24"/>
          <w:szCs w:val="24"/>
        </w:rPr>
        <w:t xml:space="preserve">ontology of the salp colony architecture morphospace and </w:t>
      </w:r>
      <w:del w:id="2" w:author="Alejandro Damian Serrano" w:date="2023-07-03T14:25:00Z">
        <w:r w:rsidRPr="00B30C44" w:rsidDel="00056C07">
          <w:rPr>
            <w:sz w:val="24"/>
            <w:szCs w:val="24"/>
          </w:rPr>
          <w:delText xml:space="preserve">characterize </w:delText>
        </w:r>
      </w:del>
      <w:ins w:id="3" w:author="Alejandro Damian Serrano" w:date="2023-07-03T14:25:00Z">
        <w:r w:rsidR="00056C07">
          <w:rPr>
            <w:sz w:val="24"/>
            <w:szCs w:val="24"/>
          </w:rPr>
          <w:t>describe</w:t>
        </w:r>
        <w:r w:rsidR="00056C07" w:rsidRPr="00B30C44">
          <w:rPr>
            <w:sz w:val="24"/>
            <w:szCs w:val="24"/>
          </w:rPr>
          <w:t xml:space="preserve"> </w:t>
        </w:r>
      </w:ins>
      <w:r w:rsidRPr="00B30C44">
        <w:rPr>
          <w:sz w:val="24"/>
          <w:szCs w:val="24"/>
        </w:rPr>
        <w:t xml:space="preserve">the developmental pathways that build the different architectures. </w:t>
      </w:r>
      <w:ins w:id="4" w:author="Alejandro Damian Serrano" w:date="2023-07-03T14:25:00Z">
        <w:r w:rsidR="00056C07">
          <w:rPr>
            <w:sz w:val="24"/>
            <w:szCs w:val="24"/>
          </w:rPr>
          <w:t xml:space="preserve">To inform </w:t>
        </w:r>
      </w:ins>
      <w:ins w:id="5" w:author="Alejandro Damian Serrano" w:date="2023-07-03T14:26:00Z">
        <w:r w:rsidR="00056C07">
          <w:rPr>
            <w:sz w:val="24"/>
            <w:szCs w:val="24"/>
          </w:rPr>
          <w:t>these definitions, w</w:t>
        </w:r>
      </w:ins>
      <w:del w:id="6" w:author="Alejandro Damian Serrano" w:date="2023-07-03T14:26:00Z">
        <w:r w:rsidRPr="00B30C44" w:rsidDel="00056C07">
          <w:rPr>
            <w:sz w:val="24"/>
            <w:szCs w:val="24"/>
          </w:rPr>
          <w:delText>W</w:delText>
        </w:r>
      </w:del>
      <w:r w:rsidRPr="00B30C44">
        <w:rPr>
          <w:sz w:val="24"/>
          <w:szCs w:val="24"/>
        </w:rPr>
        <w:t xml:space="preserve">e collected and photographed live specimens of adult and developing colonies through offshore SCUBA diving. Since all salp colonies begin their development as a transversal double chain, we characterized each adult colonial architecture as a series of developmental transitions, such as rotations and translations of zooids, relative to their orientation at this early shared stage. We </w:t>
      </w:r>
      <w:del w:id="7" w:author="Alejandro Damian Serrano" w:date="2023-07-03T14:23:00Z">
        <w:r w:rsidRPr="00B30C44" w:rsidDel="00056C07">
          <w:rPr>
            <w:sz w:val="24"/>
            <w:szCs w:val="24"/>
          </w:rPr>
          <w:delText xml:space="preserve">found </w:delText>
        </w:r>
      </w:del>
      <w:ins w:id="8" w:author="Alejandro Damian Serrano" w:date="2023-07-03T14:23:00Z">
        <w:r w:rsidR="00056C07">
          <w:rPr>
            <w:sz w:val="24"/>
            <w:szCs w:val="24"/>
          </w:rPr>
          <w:t>hypothesize</w:t>
        </w:r>
        <w:r w:rsidR="00056C07" w:rsidRPr="00B30C44">
          <w:rPr>
            <w:sz w:val="24"/>
            <w:szCs w:val="24"/>
          </w:rPr>
          <w:t xml:space="preserve"> </w:t>
        </w:r>
      </w:ins>
      <w:r w:rsidRPr="00B30C44">
        <w:rPr>
          <w:sz w:val="24"/>
          <w:szCs w:val="24"/>
        </w:rPr>
        <w:t xml:space="preserve">that all adult architectures are either final or intermediate stages within three developmental pathways towards either bipinnate, cluster, or helical forms. </w:t>
      </w:r>
      <w:del w:id="9" w:author="Alejandro Damian Serrano" w:date="2023-07-03T14:24:00Z">
        <w:r w:rsidRPr="00B30C44" w:rsidDel="00056C07">
          <w:rPr>
            <w:sz w:val="24"/>
            <w:szCs w:val="24"/>
          </w:rPr>
          <w:delText>The architectural variation found among salp colonies is the most diverse in any clade of clonal colonial animals. We hypothesize that this remarkable breadth of geometries is a product of adaptive evolution to distinct multijet colonial locomotory strategies.</w:delText>
        </w:r>
      </w:del>
      <w:r w:rsidRPr="00B30C44">
        <w:rPr>
          <w:sz w:val="24"/>
          <w:szCs w:val="24"/>
        </w:rPr>
        <w:t xml:space="preserve"> This framework will enable comparative studies on the biomechanical implications, ecological functions, evolutionary history, and engineering applications of the diversity of salp colony architectures.</w:t>
      </w:r>
    </w:p>
    <w:p w14:paraId="57CDFFF6" w14:textId="77777777" w:rsidR="00B30C44" w:rsidRPr="002D08A7" w:rsidRDefault="00B30C44" w:rsidP="002D08A7">
      <w:pPr>
        <w:spacing w:line="480" w:lineRule="auto"/>
        <w:jc w:val="both"/>
        <w:rPr>
          <w:sz w:val="24"/>
          <w:szCs w:val="24"/>
          <w:highlight w:val="yellow"/>
        </w:rPr>
      </w:pPr>
    </w:p>
    <w:p w14:paraId="0362FB45" w14:textId="63035BE4" w:rsidR="003E4853" w:rsidRPr="002D08A7" w:rsidRDefault="00425DD7" w:rsidP="00FE2422">
      <w:pPr>
        <w:spacing w:line="480" w:lineRule="auto"/>
        <w:rPr>
          <w:b/>
          <w:sz w:val="24"/>
          <w:szCs w:val="24"/>
        </w:rPr>
      </w:pPr>
      <w:r w:rsidRPr="00FE2422">
        <w:rPr>
          <w:b/>
          <w:sz w:val="24"/>
          <w:szCs w:val="24"/>
        </w:rPr>
        <w:t>Introduction</w:t>
      </w:r>
    </w:p>
    <w:p w14:paraId="5C78B865" w14:textId="0CCA4D3E" w:rsidR="003E4853" w:rsidRPr="00FE2422" w:rsidRDefault="00425DD7" w:rsidP="002D08A7">
      <w:pPr>
        <w:spacing w:line="480" w:lineRule="auto"/>
        <w:ind w:firstLine="720"/>
        <w:rPr>
          <w:sz w:val="24"/>
          <w:szCs w:val="24"/>
        </w:rPr>
      </w:pPr>
      <w:r w:rsidRPr="00FE2422">
        <w:rPr>
          <w:sz w:val="24"/>
          <w:szCs w:val="24"/>
        </w:rPr>
        <w:t xml:space="preserve">Salps (Chordata: </w:t>
      </w:r>
      <w:proofErr w:type="spellStart"/>
      <w:r w:rsidRPr="00FE2422">
        <w:rPr>
          <w:sz w:val="24"/>
          <w:szCs w:val="24"/>
        </w:rPr>
        <w:t>Tunicata</w:t>
      </w:r>
      <w:proofErr w:type="spellEnd"/>
      <w:r w:rsidRPr="00FE2422">
        <w:rPr>
          <w:sz w:val="24"/>
          <w:szCs w:val="24"/>
        </w:rPr>
        <w:t xml:space="preserve">: </w:t>
      </w:r>
      <w:proofErr w:type="spellStart"/>
      <w:r w:rsidRPr="00FE2422">
        <w:rPr>
          <w:sz w:val="24"/>
          <w:szCs w:val="24"/>
        </w:rPr>
        <w:t>Thaliacea</w:t>
      </w:r>
      <w:proofErr w:type="spellEnd"/>
      <w:r w:rsidRPr="00FE2422">
        <w:rPr>
          <w:sz w:val="24"/>
          <w:szCs w:val="24"/>
        </w:rPr>
        <w:t xml:space="preserve">: </w:t>
      </w:r>
      <w:proofErr w:type="spellStart"/>
      <w:r w:rsidRPr="00FE2422">
        <w:rPr>
          <w:sz w:val="24"/>
          <w:szCs w:val="24"/>
        </w:rPr>
        <w:t>Salpida</w:t>
      </w:r>
      <w:proofErr w:type="spellEnd"/>
      <w:r w:rsidRPr="00FE2422">
        <w:rPr>
          <w:sz w:val="24"/>
          <w:szCs w:val="24"/>
        </w:rPr>
        <w:t xml:space="preserve">) are marine pelagic urochordates that filter-feed on phytoplankton and bacteria. The salp life cycle (Fig. 1) consists of a </w:t>
      </w:r>
      <w:r w:rsidRPr="00FE2422">
        <w:rPr>
          <w:sz w:val="24"/>
          <w:szCs w:val="24"/>
        </w:rPr>
        <w:lastRenderedPageBreak/>
        <w:t>solitary stage (ooz</w:t>
      </w:r>
      <w:ins w:id="10" w:author="Alejandro Damian Serrano" w:date="2023-07-03T14:28:00Z">
        <w:r w:rsidR="00056C07">
          <w:rPr>
            <w:sz w:val="24"/>
            <w:szCs w:val="24"/>
          </w:rPr>
          <w:t>o</w:t>
        </w:r>
      </w:ins>
      <w:r w:rsidRPr="00FE2422">
        <w:rPr>
          <w:sz w:val="24"/>
          <w:szCs w:val="24"/>
        </w:rPr>
        <w:t>oid) that asexually buds colonies of the aggregate stage (blastozooids) along a ventral projection (stolon). Aggregate blastozooids are protogynous and can sexually reproduce, brooding embryonic solitary oozooids in a placenta as females (Bone, 1998). While solitary oozooids move using single-jet propulsion (</w:t>
      </w:r>
      <w:r w:rsidR="00445D05">
        <w:rPr>
          <w:sz w:val="24"/>
          <w:szCs w:val="24"/>
        </w:rPr>
        <w:t>such as</w:t>
      </w:r>
      <w:r w:rsidRPr="00FE2422">
        <w:rPr>
          <w:sz w:val="24"/>
          <w:szCs w:val="24"/>
        </w:rPr>
        <w:t xml:space="preserve"> solitary medusae), salp aggregate colonies move in an integrated, coordinated manner through multi-jet propulsion. </w:t>
      </w:r>
    </w:p>
    <w:p w14:paraId="103C3DD6" w14:textId="203D60A2" w:rsidR="003E4853" w:rsidRPr="00FE2422" w:rsidRDefault="00425DD7" w:rsidP="00084B90">
      <w:pPr>
        <w:spacing w:line="480" w:lineRule="auto"/>
        <w:ind w:firstLine="720"/>
        <w:rPr>
          <w:sz w:val="24"/>
          <w:szCs w:val="24"/>
        </w:rPr>
      </w:pPr>
      <w:r w:rsidRPr="00FE2422">
        <w:rPr>
          <w:sz w:val="24"/>
          <w:szCs w:val="24"/>
        </w:rPr>
        <w:t xml:space="preserve">Compared to other </w:t>
      </w:r>
      <w:proofErr w:type="spellStart"/>
      <w:r w:rsidRPr="00FE2422">
        <w:rPr>
          <w:sz w:val="24"/>
          <w:szCs w:val="24"/>
        </w:rPr>
        <w:t>multijet</w:t>
      </w:r>
      <w:proofErr w:type="spellEnd"/>
      <w:r w:rsidRPr="00FE2422">
        <w:rPr>
          <w:sz w:val="24"/>
          <w:szCs w:val="24"/>
        </w:rPr>
        <w:t xml:space="preserve"> colonies, </w:t>
      </w:r>
      <w:r w:rsidR="00C7783D" w:rsidRPr="00FE2422">
        <w:rPr>
          <w:sz w:val="24"/>
          <w:szCs w:val="24"/>
        </w:rPr>
        <w:t>e.g.,</w:t>
      </w:r>
      <w:r w:rsidRPr="00FE2422">
        <w:rPr>
          <w:sz w:val="24"/>
          <w:szCs w:val="24"/>
        </w:rPr>
        <w:t xml:space="preserve"> siphonophores or </w:t>
      </w:r>
      <w:proofErr w:type="spellStart"/>
      <w:r w:rsidRPr="00FE2422">
        <w:rPr>
          <w:sz w:val="24"/>
          <w:szCs w:val="24"/>
        </w:rPr>
        <w:t>pyrosomes</w:t>
      </w:r>
      <w:proofErr w:type="spellEnd"/>
      <w:r w:rsidRPr="00FE2422">
        <w:rPr>
          <w:sz w:val="24"/>
          <w:szCs w:val="24"/>
        </w:rPr>
        <w:t>, salps present a much broader set of architectural configurations among free-swimming colonial animals (</w:t>
      </w:r>
      <w:proofErr w:type="spellStart"/>
      <w:r w:rsidRPr="00FE2422">
        <w:rPr>
          <w:sz w:val="24"/>
          <w:szCs w:val="24"/>
        </w:rPr>
        <w:t>Madin</w:t>
      </w:r>
      <w:proofErr w:type="spellEnd"/>
      <w:r w:rsidRPr="00FE2422">
        <w:rPr>
          <w:sz w:val="24"/>
          <w:szCs w:val="24"/>
        </w:rPr>
        <w:t xml:space="preserve">, 1990). Salp colony architectures vary across the 48 described species of salps, and include transversal chains, oblique chains, linear chains, whorls, clusters, and helical solenoids (Fig. 2). This diversity and complexity in the arrangements of zooids across species represent a morphological phenotype above the individual’s morphology. A familiar analogy would be the variation in the quaternary structure of proteins as an emergent property of lower-level structural changes. While these colonial architectures look radically different from one another, all species have one early developmental stage in common where the stolon of the solitary progenitor segments into a double chain of paired chiral zooids arranged in a transversal double chain (Bone, 1998). </w:t>
      </w:r>
    </w:p>
    <w:p w14:paraId="5B1A5EAE" w14:textId="1E904D89" w:rsidR="003E4853" w:rsidRPr="00FE2422" w:rsidRDefault="00425DD7" w:rsidP="00084B90">
      <w:pPr>
        <w:spacing w:line="480" w:lineRule="auto"/>
        <w:ind w:firstLine="720"/>
        <w:rPr>
          <w:sz w:val="24"/>
          <w:szCs w:val="24"/>
        </w:rPr>
      </w:pPr>
      <w:r w:rsidRPr="00FE2422">
        <w:rPr>
          <w:sz w:val="24"/>
          <w:szCs w:val="24"/>
        </w:rPr>
        <w:t>As the young colony is released from the solitary, the zooids grow rapidly in size, develop their anatomical features, and in most species, they shift their arrangement in the colony into the different architectures we observe in adults. While these colony architectures have been described qualitatively (</w:t>
      </w:r>
      <w:proofErr w:type="spellStart"/>
      <w:r w:rsidRPr="00FE2422">
        <w:rPr>
          <w:sz w:val="24"/>
          <w:szCs w:val="24"/>
        </w:rPr>
        <w:t>Madin</w:t>
      </w:r>
      <w:proofErr w:type="spellEnd"/>
      <w:r w:rsidRPr="00FE2422">
        <w:rPr>
          <w:sz w:val="24"/>
          <w:szCs w:val="24"/>
        </w:rPr>
        <w:t xml:space="preserve">, 1990), they have received little attention in the past three decades and lack a formal definition. The primary gaps of </w:t>
      </w:r>
      <w:r w:rsidRPr="00FE2422">
        <w:rPr>
          <w:sz w:val="24"/>
          <w:szCs w:val="24"/>
        </w:rPr>
        <w:lastRenderedPageBreak/>
        <w:t>knowledge include a breakdown of the traits that define the ontology of these architectures, a quantitative framework to measure those traits, and a detailed comparison of the developmental processes that give rise to the different architectures. An ontology is defined as “a set of concepts and categories in a subject area or domain that shows their properties and the relations between them” (Oxford Languages, 2023). In biology, ontologies serve as conceptual frameworks to designate categories, identities, and relationships of parts and variations in complex systems (Bard &amp; Rhee 2004). In this context, we refer to an ontology of salp colony architectures as the categorization of the forms, the description of their characteristics, the definition of their ontogenetic relationships, and their relationships to geometric transformations.</w:t>
      </w:r>
    </w:p>
    <w:p w14:paraId="4CB68631" w14:textId="4FC79627" w:rsidR="003E4853" w:rsidRDefault="00425DD7" w:rsidP="002D08A7">
      <w:pPr>
        <w:spacing w:line="480" w:lineRule="auto"/>
        <w:ind w:firstLine="720"/>
        <w:rPr>
          <w:sz w:val="24"/>
          <w:szCs w:val="24"/>
        </w:rPr>
      </w:pPr>
      <w:r w:rsidRPr="00FE2422">
        <w:rPr>
          <w:sz w:val="24"/>
          <w:szCs w:val="24"/>
        </w:rPr>
        <w:t>Here we aim to leverage the shared earliest stage in their colonial development to (1) define a set of homologous axes, variables, and planes of observation in all salp colonies</w:t>
      </w:r>
      <w:r w:rsidR="0046048A">
        <w:rPr>
          <w:sz w:val="24"/>
          <w:szCs w:val="24"/>
        </w:rPr>
        <w:t xml:space="preserve">, </w:t>
      </w:r>
      <w:r w:rsidRPr="00FE2422">
        <w:rPr>
          <w:sz w:val="24"/>
          <w:szCs w:val="24"/>
        </w:rPr>
        <w:t>(2) map the different architectures</w:t>
      </w:r>
      <w:r w:rsidR="0046048A">
        <w:rPr>
          <w:sz w:val="24"/>
          <w:szCs w:val="24"/>
        </w:rPr>
        <w:t xml:space="preserve"> based on (1)</w:t>
      </w:r>
      <w:r w:rsidRPr="00FE2422">
        <w:rPr>
          <w:sz w:val="24"/>
          <w:szCs w:val="24"/>
        </w:rPr>
        <w:t xml:space="preserve">, and (3) define a hierarchical classification of the distinct types and degrees of developmental translations and rotations of the zooids. The </w:t>
      </w:r>
      <w:proofErr w:type="gramStart"/>
      <w:r w:rsidRPr="00FE2422">
        <w:rPr>
          <w:sz w:val="24"/>
          <w:szCs w:val="24"/>
        </w:rPr>
        <w:t>ultimate goal</w:t>
      </w:r>
      <w:proofErr w:type="gramEnd"/>
      <w:r w:rsidRPr="00FE2422">
        <w:rPr>
          <w:sz w:val="24"/>
          <w:szCs w:val="24"/>
        </w:rPr>
        <w:t xml:space="preserve"> is to enable comparative analyses of variation in zooid arrangements between and within architectures. Using this framework, comparative studies will be able to investigate the biomechanical implications, ecological functions, evolutionary history, and engineering applications of the extant architectonic diversity of salp colonies. Moreover, this work will shed light on the broader design space of clonal coloniality among animals. </w:t>
      </w:r>
    </w:p>
    <w:p w14:paraId="2739268F" w14:textId="77777777" w:rsidR="00E465C2" w:rsidRPr="00FE2422" w:rsidRDefault="00E465C2" w:rsidP="002D08A7">
      <w:pPr>
        <w:spacing w:line="480" w:lineRule="auto"/>
        <w:ind w:firstLine="720"/>
        <w:rPr>
          <w:sz w:val="24"/>
          <w:szCs w:val="24"/>
        </w:rPr>
      </w:pPr>
    </w:p>
    <w:p w14:paraId="66718E96" w14:textId="083396E0" w:rsidR="003E4853" w:rsidRPr="002D08A7" w:rsidRDefault="00425DD7" w:rsidP="00FE2422">
      <w:pPr>
        <w:spacing w:line="480" w:lineRule="auto"/>
        <w:rPr>
          <w:b/>
          <w:sz w:val="24"/>
          <w:szCs w:val="24"/>
        </w:rPr>
      </w:pPr>
      <w:r w:rsidRPr="00FE2422">
        <w:rPr>
          <w:b/>
          <w:sz w:val="24"/>
          <w:szCs w:val="24"/>
        </w:rPr>
        <w:t>M</w:t>
      </w:r>
      <w:r w:rsidR="002D08A7">
        <w:rPr>
          <w:b/>
          <w:sz w:val="24"/>
          <w:szCs w:val="24"/>
        </w:rPr>
        <w:t>aterials and M</w:t>
      </w:r>
      <w:r w:rsidRPr="00FE2422">
        <w:rPr>
          <w:b/>
          <w:sz w:val="24"/>
          <w:szCs w:val="24"/>
        </w:rPr>
        <w:t>ethods</w:t>
      </w:r>
    </w:p>
    <w:p w14:paraId="321AA191" w14:textId="2DD5B4DF" w:rsidR="003E4853" w:rsidRPr="00FE2422" w:rsidRDefault="00425DD7" w:rsidP="00084B90">
      <w:pPr>
        <w:spacing w:line="480" w:lineRule="auto"/>
        <w:ind w:firstLine="720"/>
        <w:rPr>
          <w:sz w:val="24"/>
          <w:szCs w:val="24"/>
        </w:rPr>
      </w:pPr>
      <w:r w:rsidRPr="00FE2422">
        <w:rPr>
          <w:sz w:val="24"/>
          <w:szCs w:val="24"/>
        </w:rPr>
        <w:lastRenderedPageBreak/>
        <w:t>We observed</w:t>
      </w:r>
      <w:ins w:id="11" w:author="Alejandro Damian Serrano" w:date="2023-07-03T14:28:00Z">
        <w:r w:rsidR="00056C07">
          <w:rPr>
            <w:sz w:val="24"/>
            <w:szCs w:val="24"/>
          </w:rPr>
          <w:t xml:space="preserve"> </w:t>
        </w:r>
      </w:ins>
      <w:del w:id="12" w:author="Alejandro Damian Serrano" w:date="2023-07-03T14:28:00Z">
        <w:r w:rsidRPr="00FE2422" w:rsidDel="00056C07">
          <w:rPr>
            <w:sz w:val="24"/>
            <w:szCs w:val="24"/>
          </w:rPr>
          <w:delText xml:space="preserve">, videographed, </w:delText>
        </w:r>
      </w:del>
      <w:r w:rsidRPr="00FE2422">
        <w:rPr>
          <w:sz w:val="24"/>
          <w:szCs w:val="24"/>
        </w:rPr>
        <w:t xml:space="preserve">and collected live specimens of both adult salp blastozooid colonies and developing colonies in the stolons of solitary salp oozooids. These specimens were collected while SCUBA diving untethered from a small vessel off the coast of Kailua-Kona (Hawai’i Big Island, 19°42'38.7" N 156°06'15.8" W), at an offshore location with a bottom depth of over 2000m. Some dives were conducted during the day, where we encountered most of the specimens of </w:t>
      </w:r>
      <w:r w:rsidRPr="00FE2422">
        <w:rPr>
          <w:i/>
          <w:sz w:val="24"/>
          <w:szCs w:val="24"/>
        </w:rPr>
        <w:t>Iasis cylindrica</w:t>
      </w:r>
      <w:r w:rsidR="002F7738">
        <w:rPr>
          <w:iCs/>
          <w:sz w:val="24"/>
          <w:szCs w:val="24"/>
        </w:rPr>
        <w:t xml:space="preserve"> (Cuvier, 1804)</w:t>
      </w:r>
      <w:r w:rsidRPr="00FE2422">
        <w:rPr>
          <w:sz w:val="24"/>
          <w:szCs w:val="24"/>
        </w:rPr>
        <w:t xml:space="preserve">, </w:t>
      </w:r>
      <w:r w:rsidRPr="00FE2422">
        <w:rPr>
          <w:i/>
          <w:sz w:val="24"/>
          <w:szCs w:val="24"/>
        </w:rPr>
        <w:t>Pegea</w:t>
      </w:r>
      <w:r w:rsidRPr="00FE2422">
        <w:rPr>
          <w:sz w:val="24"/>
          <w:szCs w:val="24"/>
        </w:rPr>
        <w:t xml:space="preserve"> sp., </w:t>
      </w:r>
      <w:r w:rsidRPr="00FE2422">
        <w:rPr>
          <w:i/>
          <w:sz w:val="24"/>
          <w:szCs w:val="24"/>
        </w:rPr>
        <w:t>Cyclosalpa affinis</w:t>
      </w:r>
      <w:r w:rsidR="002F7738">
        <w:rPr>
          <w:iCs/>
          <w:sz w:val="24"/>
          <w:szCs w:val="24"/>
        </w:rPr>
        <w:t xml:space="preserve"> (</w:t>
      </w:r>
      <w:proofErr w:type="spellStart"/>
      <w:r w:rsidR="002F7738">
        <w:rPr>
          <w:iCs/>
          <w:sz w:val="24"/>
          <w:szCs w:val="24"/>
        </w:rPr>
        <w:t>Chamisso</w:t>
      </w:r>
      <w:proofErr w:type="spellEnd"/>
      <w:r w:rsidR="002F7738">
        <w:rPr>
          <w:iCs/>
          <w:sz w:val="24"/>
          <w:szCs w:val="24"/>
        </w:rPr>
        <w:t>, 1819)</w:t>
      </w:r>
      <w:r w:rsidRPr="00FE2422">
        <w:rPr>
          <w:sz w:val="24"/>
          <w:szCs w:val="24"/>
        </w:rPr>
        <w:t xml:space="preserve">, and </w:t>
      </w:r>
      <w:r w:rsidRPr="00FE2422">
        <w:rPr>
          <w:i/>
          <w:sz w:val="24"/>
          <w:szCs w:val="24"/>
        </w:rPr>
        <w:t>Brooksia rostrata</w:t>
      </w:r>
      <w:r w:rsidR="002F7738">
        <w:rPr>
          <w:iCs/>
          <w:sz w:val="24"/>
          <w:szCs w:val="24"/>
        </w:rPr>
        <w:t xml:space="preserve"> (</w:t>
      </w:r>
      <w:proofErr w:type="spellStart"/>
      <w:r w:rsidR="002F7738">
        <w:rPr>
          <w:iCs/>
          <w:sz w:val="24"/>
          <w:szCs w:val="24"/>
        </w:rPr>
        <w:t>Traustedt</w:t>
      </w:r>
      <w:proofErr w:type="spellEnd"/>
      <w:r w:rsidR="002F7738">
        <w:rPr>
          <w:iCs/>
          <w:sz w:val="24"/>
          <w:szCs w:val="24"/>
        </w:rPr>
        <w:t>, 1893)</w:t>
      </w:r>
      <w:r w:rsidRPr="00FE2422">
        <w:rPr>
          <w:i/>
          <w:sz w:val="24"/>
          <w:szCs w:val="24"/>
        </w:rPr>
        <w:t xml:space="preserve">. </w:t>
      </w:r>
      <w:r w:rsidRPr="00FE2422">
        <w:rPr>
          <w:sz w:val="24"/>
          <w:szCs w:val="24"/>
        </w:rPr>
        <w:t>The rest of the species included in this study were collected during night dives when many salps perform diel vertical migration to shallower depths.</w:t>
      </w:r>
      <w:ins w:id="13" w:author="Alejandro Damian Serrano" w:date="2023-07-03T14:32:00Z">
        <w:r w:rsidR="00056C07">
          <w:rPr>
            <w:sz w:val="24"/>
            <w:szCs w:val="24"/>
          </w:rPr>
          <w:t xml:space="preserve"> </w:t>
        </w:r>
      </w:ins>
      <w:moveToRangeStart w:id="14" w:author="Alejandro Damian Serrano" w:date="2023-07-03T14:32:00Z" w:name="move139287174"/>
      <w:moveTo w:id="15" w:author="Alejandro Damian Serrano" w:date="2023-07-03T14:32:00Z">
        <w:r w:rsidR="00056C07" w:rsidRPr="00FE2422">
          <w:rPr>
            <w:sz w:val="24"/>
            <w:szCs w:val="24"/>
          </w:rPr>
          <w:t>We collected and photographed blastozooids across 22 salp species. In addition, we supplemented our gaps in taxon sampling using underwater photos and videos of live salps from previous expeditions and from online sources.</w:t>
        </w:r>
      </w:moveTo>
      <w:moveToRangeEnd w:id="14"/>
      <w:r w:rsidRPr="00FE2422">
        <w:rPr>
          <w:sz w:val="24"/>
          <w:szCs w:val="24"/>
        </w:rPr>
        <w:t xml:space="preserve"> </w:t>
      </w:r>
      <w:ins w:id="16" w:author="Alejandro Damian Serrano" w:date="2023-07-06T13:15:00Z">
        <w:r w:rsidR="00125773">
          <w:rPr>
            <w:sz w:val="24"/>
            <w:szCs w:val="24"/>
          </w:rPr>
          <w:t xml:space="preserve">Salps were identified to the species level using stereo microscopy to examine the dorsal tubercules and muscle band distributions, following the taxonomic keys </w:t>
        </w:r>
      </w:ins>
      <w:ins w:id="17" w:author="Alejandro Damian Serrano" w:date="2023-07-06T13:16:00Z">
        <w:r w:rsidR="00125773">
          <w:rPr>
            <w:sz w:val="24"/>
            <w:szCs w:val="24"/>
          </w:rPr>
          <w:t>in</w:t>
        </w:r>
      </w:ins>
      <w:ins w:id="18" w:author="Alejandro Damian Serrano" w:date="2023-07-06T13:17:00Z">
        <w:r w:rsidR="00125773">
          <w:rPr>
            <w:sz w:val="24"/>
            <w:szCs w:val="24"/>
          </w:rPr>
          <w:t xml:space="preserve"> </w:t>
        </w:r>
        <w:proofErr w:type="spellStart"/>
        <w:r w:rsidR="00125773">
          <w:rPr>
            <w:sz w:val="24"/>
            <w:szCs w:val="24"/>
          </w:rPr>
          <w:t>Yount</w:t>
        </w:r>
        <w:proofErr w:type="spellEnd"/>
        <w:r w:rsidR="00125773">
          <w:rPr>
            <w:sz w:val="24"/>
            <w:szCs w:val="24"/>
          </w:rPr>
          <w:t xml:space="preserve"> (1954),</w:t>
        </w:r>
      </w:ins>
      <w:ins w:id="19" w:author="Alejandro Damian Serrano" w:date="2023-07-06T13:25:00Z">
        <w:r w:rsidR="007B2511">
          <w:rPr>
            <w:sz w:val="24"/>
            <w:szCs w:val="24"/>
          </w:rPr>
          <w:t xml:space="preserve"> van </w:t>
        </w:r>
        <w:proofErr w:type="spellStart"/>
        <w:r w:rsidR="007B2511">
          <w:rPr>
            <w:sz w:val="24"/>
            <w:szCs w:val="24"/>
          </w:rPr>
          <w:t>Soest</w:t>
        </w:r>
        <w:proofErr w:type="spellEnd"/>
        <w:r w:rsidR="007B2511">
          <w:rPr>
            <w:sz w:val="24"/>
            <w:szCs w:val="24"/>
          </w:rPr>
          <w:t xml:space="preserve"> (1974),</w:t>
        </w:r>
      </w:ins>
      <w:ins w:id="20" w:author="Alejandro Damian Serrano" w:date="2023-07-06T13:30:00Z">
        <w:r w:rsidR="007B2511">
          <w:rPr>
            <w:sz w:val="24"/>
            <w:szCs w:val="24"/>
          </w:rPr>
          <w:t xml:space="preserve"> </w:t>
        </w:r>
        <w:proofErr w:type="spellStart"/>
        <w:r w:rsidR="007B2511">
          <w:rPr>
            <w:sz w:val="24"/>
            <w:szCs w:val="24"/>
          </w:rPr>
          <w:t>Godeaux</w:t>
        </w:r>
        <w:proofErr w:type="spellEnd"/>
        <w:r w:rsidR="007B2511">
          <w:rPr>
            <w:sz w:val="24"/>
            <w:szCs w:val="24"/>
          </w:rPr>
          <w:t xml:space="preserve"> (1998), as well as in</w:t>
        </w:r>
      </w:ins>
      <w:ins w:id="21" w:author="Alejandro Damian Serrano" w:date="2023-07-06T13:16:00Z">
        <w:r w:rsidR="00125773">
          <w:rPr>
            <w:sz w:val="24"/>
            <w:szCs w:val="24"/>
          </w:rPr>
          <w:t xml:space="preserve"> </w:t>
        </w:r>
        <w:proofErr w:type="spellStart"/>
        <w:r w:rsidR="00125773">
          <w:rPr>
            <w:sz w:val="24"/>
            <w:szCs w:val="24"/>
          </w:rPr>
          <w:t>Esnal</w:t>
        </w:r>
        <w:proofErr w:type="spellEnd"/>
        <w:r w:rsidR="00125773">
          <w:rPr>
            <w:sz w:val="24"/>
            <w:szCs w:val="24"/>
          </w:rPr>
          <w:t xml:space="preserve"> &amp; </w:t>
        </w:r>
        <w:proofErr w:type="spellStart"/>
        <w:r w:rsidR="00125773">
          <w:rPr>
            <w:sz w:val="24"/>
            <w:szCs w:val="24"/>
          </w:rPr>
          <w:t>Daponte</w:t>
        </w:r>
        <w:proofErr w:type="spellEnd"/>
        <w:r w:rsidR="00125773">
          <w:rPr>
            <w:sz w:val="24"/>
            <w:szCs w:val="24"/>
          </w:rPr>
          <w:t xml:space="preserve"> (2009). </w:t>
        </w:r>
      </w:ins>
      <w:ins w:id="22" w:author="Alejandro Damian Serrano" w:date="2023-07-03T14:29:00Z">
        <w:r w:rsidR="00056C07">
          <w:rPr>
            <w:sz w:val="24"/>
            <w:szCs w:val="24"/>
          </w:rPr>
          <w:t xml:space="preserve">See SM Table 1 for a list </w:t>
        </w:r>
      </w:ins>
      <w:ins w:id="23" w:author="Alejandro Damian Serrano" w:date="2023-07-03T14:30:00Z">
        <w:r w:rsidR="00056C07">
          <w:rPr>
            <w:sz w:val="24"/>
            <w:szCs w:val="24"/>
          </w:rPr>
          <w:t>of</w:t>
        </w:r>
      </w:ins>
      <w:ins w:id="24" w:author="Alejandro Damian Serrano" w:date="2023-07-03T14:29:00Z">
        <w:r w:rsidR="00056C07">
          <w:rPr>
            <w:sz w:val="24"/>
            <w:szCs w:val="24"/>
          </w:rPr>
          <w:t xml:space="preserve"> the</w:t>
        </w:r>
      </w:ins>
      <w:ins w:id="25" w:author="Alejandro Damian Serrano" w:date="2023-07-03T14:30:00Z">
        <w:r w:rsidR="00056C07">
          <w:rPr>
            <w:sz w:val="24"/>
            <w:szCs w:val="24"/>
          </w:rPr>
          <w:t xml:space="preserve"> specimens observed within each</w:t>
        </w:r>
      </w:ins>
      <w:ins w:id="26" w:author="Alejandro Damian Serrano" w:date="2023-07-03T14:29:00Z">
        <w:r w:rsidR="00056C07">
          <w:rPr>
            <w:sz w:val="24"/>
            <w:szCs w:val="24"/>
          </w:rPr>
          <w:t xml:space="preserve"> species</w:t>
        </w:r>
      </w:ins>
      <w:ins w:id="27" w:author="Alejandro Damian Serrano" w:date="2023-07-03T14:30:00Z">
        <w:r w:rsidR="00056C07">
          <w:rPr>
            <w:sz w:val="24"/>
            <w:szCs w:val="24"/>
          </w:rPr>
          <w:t xml:space="preserve"> and</w:t>
        </w:r>
      </w:ins>
      <w:ins w:id="28" w:author="Alejandro Damian Serrano" w:date="2023-07-03T14:29:00Z">
        <w:r w:rsidR="00056C07">
          <w:rPr>
            <w:sz w:val="24"/>
            <w:szCs w:val="24"/>
          </w:rPr>
          <w:t xml:space="preserve"> archite</w:t>
        </w:r>
      </w:ins>
      <w:ins w:id="29" w:author="Alejandro Damian Serrano" w:date="2023-07-03T14:30:00Z">
        <w:r w:rsidR="00056C07">
          <w:rPr>
            <w:sz w:val="24"/>
            <w:szCs w:val="24"/>
          </w:rPr>
          <w:t>ctural type.</w:t>
        </w:r>
      </w:ins>
    </w:p>
    <w:p w14:paraId="42B5176F" w14:textId="0EEF10C3" w:rsidR="003E4853" w:rsidRPr="00FE2422" w:rsidRDefault="00425DD7" w:rsidP="00FE2422">
      <w:pPr>
        <w:spacing w:line="480" w:lineRule="auto"/>
        <w:ind w:firstLine="720"/>
        <w:rPr>
          <w:sz w:val="24"/>
          <w:szCs w:val="24"/>
        </w:rPr>
      </w:pPr>
      <w:r w:rsidRPr="00FE2422">
        <w:rPr>
          <w:sz w:val="24"/>
          <w:szCs w:val="24"/>
        </w:rPr>
        <w:t>After the dive, salp specimens were anesthetized in 0.2% MS222 buffered with sodium bicarbonate in seawater to facilitate photography. Developing stolons were dissected from the anesthetized solitary oozooid before photographing. We photographed anesthetized adult and developing blastozooid colonies in glass crystallization dishes with a black background using a</w:t>
      </w:r>
      <w:r w:rsidR="0046048A">
        <w:rPr>
          <w:sz w:val="24"/>
          <w:szCs w:val="24"/>
        </w:rPr>
        <w:t xml:space="preserve"> Canon 6D</w:t>
      </w:r>
      <w:r w:rsidRPr="00FE2422">
        <w:rPr>
          <w:sz w:val="24"/>
          <w:szCs w:val="24"/>
        </w:rPr>
        <w:t xml:space="preserve"> DSLR camera with a 35mm lens mounted on an inverted tripod used as a copy stand. Specimens were photographed from different orientations relative to the constituent zooids’ bilateral </w:t>
      </w:r>
      <w:r w:rsidRPr="00FE2422">
        <w:rPr>
          <w:sz w:val="24"/>
          <w:szCs w:val="24"/>
        </w:rPr>
        <w:lastRenderedPageBreak/>
        <w:t xml:space="preserve">symmetry (oral, aboral, dorsoventral, and lateral), with a ruler in the frame for scale reference. </w:t>
      </w:r>
      <w:moveFromRangeStart w:id="30" w:author="Alejandro Damian Serrano" w:date="2023-07-03T14:32:00Z" w:name="move139287174"/>
      <w:moveFrom w:id="31" w:author="Alejandro Damian Serrano" w:date="2023-07-03T14:32:00Z">
        <w:r w:rsidRPr="00FE2422" w:rsidDel="00056C07">
          <w:rPr>
            <w:sz w:val="24"/>
            <w:szCs w:val="24"/>
          </w:rPr>
          <w:t>We collected and photographed blastozooids across 22 salp species. In addition, we supplemented our gaps in taxon sampling using underwater photos and videos of live salps from previous expeditions and from online sources.</w:t>
        </w:r>
      </w:moveFrom>
      <w:moveFromRangeEnd w:id="30"/>
    </w:p>
    <w:p w14:paraId="3DBE7333" w14:textId="419B8B02" w:rsidR="003E4853" w:rsidRDefault="00425DD7" w:rsidP="004413FA">
      <w:pPr>
        <w:spacing w:line="480" w:lineRule="auto"/>
        <w:ind w:firstLine="720"/>
        <w:rPr>
          <w:sz w:val="24"/>
          <w:szCs w:val="24"/>
        </w:rPr>
      </w:pPr>
      <w:r w:rsidRPr="00FE2422">
        <w:rPr>
          <w:sz w:val="24"/>
          <w:szCs w:val="24"/>
        </w:rPr>
        <w:t xml:space="preserve">From these images, we examined the colonial arrangement from the earliest stage of stolon development to adulthood. In some taxa, the temporal axis of blastozooid development can be observed spatially in a continuous gradation of blastozooid development (Fig. 3). This is the case in </w:t>
      </w:r>
      <w:r w:rsidRPr="00FE2422">
        <w:rPr>
          <w:i/>
          <w:sz w:val="24"/>
          <w:szCs w:val="24"/>
        </w:rPr>
        <w:t>Cyclosalpa</w:t>
      </w:r>
      <w:r w:rsidRPr="00FE2422">
        <w:rPr>
          <w:sz w:val="24"/>
          <w:szCs w:val="24"/>
        </w:rPr>
        <w:t xml:space="preserve"> spp. (Fig. 3E-F), </w:t>
      </w:r>
      <w:r w:rsidRPr="00FE2422">
        <w:rPr>
          <w:i/>
          <w:sz w:val="24"/>
          <w:szCs w:val="24"/>
        </w:rPr>
        <w:t>Brooksia</w:t>
      </w:r>
      <w:r w:rsidRPr="00FE2422">
        <w:rPr>
          <w:sz w:val="24"/>
          <w:szCs w:val="24"/>
        </w:rPr>
        <w:t xml:space="preserve"> spp., </w:t>
      </w:r>
      <w:proofErr w:type="spellStart"/>
      <w:r w:rsidRPr="00FE2422">
        <w:rPr>
          <w:i/>
          <w:sz w:val="24"/>
          <w:szCs w:val="24"/>
        </w:rPr>
        <w:t>Soestia</w:t>
      </w:r>
      <w:proofErr w:type="spellEnd"/>
      <w:r w:rsidRPr="00FE2422">
        <w:rPr>
          <w:sz w:val="24"/>
          <w:szCs w:val="24"/>
        </w:rPr>
        <w:t xml:space="preserve"> spp., and </w:t>
      </w:r>
      <w:r w:rsidRPr="00FE2422">
        <w:rPr>
          <w:i/>
          <w:sz w:val="24"/>
          <w:szCs w:val="24"/>
        </w:rPr>
        <w:t>Helicosalpa</w:t>
      </w:r>
      <w:r w:rsidRPr="00FE2422">
        <w:rPr>
          <w:sz w:val="24"/>
          <w:szCs w:val="24"/>
        </w:rPr>
        <w:t xml:space="preserve"> spp. (Fig. 3G). In other taxa, the temporal axis of blastozooid development can also be observed spatially in </w:t>
      </w:r>
      <w:r w:rsidR="002D08A7" w:rsidRPr="00FE2422">
        <w:rPr>
          <w:sz w:val="24"/>
          <w:szCs w:val="24"/>
        </w:rPr>
        <w:t>discretely segmented</w:t>
      </w:r>
      <w:r w:rsidRPr="00FE2422">
        <w:rPr>
          <w:sz w:val="24"/>
          <w:szCs w:val="24"/>
        </w:rPr>
        <w:t xml:space="preserve"> cohort blocks with synchronous development within each block, such as in </w:t>
      </w:r>
      <w:r w:rsidRPr="00FE2422">
        <w:rPr>
          <w:i/>
          <w:sz w:val="24"/>
          <w:szCs w:val="24"/>
        </w:rPr>
        <w:t>Salpa</w:t>
      </w:r>
      <w:r w:rsidRPr="00FE2422">
        <w:rPr>
          <w:sz w:val="24"/>
          <w:szCs w:val="24"/>
        </w:rPr>
        <w:t xml:space="preserve"> spp., </w:t>
      </w:r>
      <w:proofErr w:type="spellStart"/>
      <w:r w:rsidRPr="00FE2422">
        <w:rPr>
          <w:i/>
          <w:sz w:val="24"/>
          <w:szCs w:val="24"/>
        </w:rPr>
        <w:t>Ritteriella</w:t>
      </w:r>
      <w:proofErr w:type="spellEnd"/>
      <w:r w:rsidRPr="00FE2422">
        <w:rPr>
          <w:sz w:val="24"/>
          <w:szCs w:val="24"/>
        </w:rPr>
        <w:t xml:space="preserve"> spp. (Fig. 3D), and </w:t>
      </w:r>
      <w:r w:rsidRPr="00FE2422">
        <w:rPr>
          <w:i/>
          <w:sz w:val="24"/>
          <w:szCs w:val="24"/>
        </w:rPr>
        <w:t>Thalia</w:t>
      </w:r>
      <w:r w:rsidRPr="00FE2422">
        <w:rPr>
          <w:sz w:val="24"/>
          <w:szCs w:val="24"/>
        </w:rPr>
        <w:t xml:space="preserve"> spp. Other taxa, however, produce only a single cohort block with synchronous development, such as in the case of </w:t>
      </w:r>
      <w:r w:rsidRPr="00FE2422">
        <w:rPr>
          <w:i/>
          <w:sz w:val="24"/>
          <w:szCs w:val="24"/>
        </w:rPr>
        <w:t>I. cylindrica</w:t>
      </w:r>
      <w:r w:rsidRPr="00FE2422">
        <w:rPr>
          <w:sz w:val="24"/>
          <w:szCs w:val="24"/>
        </w:rPr>
        <w:t xml:space="preserve"> (Fig. 3C)</w:t>
      </w:r>
      <w:r w:rsidRPr="00FE2422">
        <w:rPr>
          <w:i/>
          <w:sz w:val="24"/>
          <w:szCs w:val="24"/>
        </w:rPr>
        <w:t xml:space="preserve">, </w:t>
      </w:r>
      <w:proofErr w:type="spellStart"/>
      <w:r w:rsidRPr="00FE2422">
        <w:rPr>
          <w:i/>
          <w:sz w:val="24"/>
          <w:szCs w:val="24"/>
        </w:rPr>
        <w:t>Thetys</w:t>
      </w:r>
      <w:proofErr w:type="spellEnd"/>
      <w:r w:rsidRPr="00FE2422">
        <w:rPr>
          <w:i/>
          <w:sz w:val="24"/>
          <w:szCs w:val="24"/>
        </w:rPr>
        <w:t xml:space="preserve"> vagina</w:t>
      </w:r>
      <w:r w:rsidRPr="00FE2422">
        <w:rPr>
          <w:sz w:val="24"/>
          <w:szCs w:val="24"/>
        </w:rPr>
        <w:t xml:space="preserve"> </w:t>
      </w:r>
      <w:proofErr w:type="spellStart"/>
      <w:r w:rsidR="002F7738">
        <w:rPr>
          <w:sz w:val="24"/>
          <w:szCs w:val="24"/>
        </w:rPr>
        <w:t>Tilesius</w:t>
      </w:r>
      <w:proofErr w:type="spellEnd"/>
      <w:r w:rsidR="002F7738">
        <w:rPr>
          <w:sz w:val="24"/>
          <w:szCs w:val="24"/>
        </w:rPr>
        <w:t xml:space="preserve">, 1802 </w:t>
      </w:r>
      <w:r w:rsidRPr="00FE2422">
        <w:rPr>
          <w:sz w:val="24"/>
          <w:szCs w:val="24"/>
        </w:rPr>
        <w:t>(Fig. 3B)</w:t>
      </w:r>
      <w:r w:rsidRPr="00FE2422">
        <w:rPr>
          <w:i/>
          <w:sz w:val="24"/>
          <w:szCs w:val="24"/>
        </w:rPr>
        <w:t xml:space="preserve">, Pegea </w:t>
      </w:r>
      <w:r w:rsidRPr="00FE2422">
        <w:rPr>
          <w:sz w:val="24"/>
          <w:szCs w:val="24"/>
        </w:rPr>
        <w:t>spp. (Fig. 3A), and</w:t>
      </w:r>
      <w:r w:rsidRPr="00FE2422">
        <w:rPr>
          <w:i/>
          <w:sz w:val="24"/>
          <w:szCs w:val="24"/>
        </w:rPr>
        <w:t xml:space="preserve"> </w:t>
      </w:r>
      <w:proofErr w:type="spellStart"/>
      <w:r w:rsidRPr="00FE2422">
        <w:rPr>
          <w:i/>
          <w:sz w:val="24"/>
          <w:szCs w:val="24"/>
        </w:rPr>
        <w:t>Traustedtia</w:t>
      </w:r>
      <w:proofErr w:type="spellEnd"/>
      <w:r w:rsidRPr="00FE2422">
        <w:rPr>
          <w:i/>
          <w:sz w:val="24"/>
          <w:szCs w:val="24"/>
        </w:rPr>
        <w:t xml:space="preserve"> </w:t>
      </w:r>
      <w:proofErr w:type="spellStart"/>
      <w:r w:rsidRPr="00FE2422">
        <w:rPr>
          <w:i/>
          <w:sz w:val="24"/>
          <w:szCs w:val="24"/>
        </w:rPr>
        <w:t>multitentaculata</w:t>
      </w:r>
      <w:proofErr w:type="spellEnd"/>
      <w:r w:rsidR="002F7738">
        <w:rPr>
          <w:iCs/>
          <w:sz w:val="24"/>
          <w:szCs w:val="24"/>
        </w:rPr>
        <w:t xml:space="preserve"> (</w:t>
      </w:r>
      <w:proofErr w:type="spellStart"/>
      <w:r w:rsidR="002F7738">
        <w:rPr>
          <w:iCs/>
          <w:sz w:val="24"/>
          <w:szCs w:val="24"/>
        </w:rPr>
        <w:t>Quoy</w:t>
      </w:r>
      <w:proofErr w:type="spellEnd"/>
      <w:r w:rsidR="002F7738">
        <w:rPr>
          <w:iCs/>
          <w:sz w:val="24"/>
          <w:szCs w:val="24"/>
        </w:rPr>
        <w:t xml:space="preserve"> &amp; </w:t>
      </w:r>
      <w:proofErr w:type="spellStart"/>
      <w:r w:rsidR="002F7738">
        <w:rPr>
          <w:iCs/>
          <w:sz w:val="24"/>
          <w:szCs w:val="24"/>
        </w:rPr>
        <w:t>Gaimard</w:t>
      </w:r>
      <w:proofErr w:type="spellEnd"/>
      <w:r w:rsidR="002F7738">
        <w:rPr>
          <w:iCs/>
          <w:sz w:val="24"/>
          <w:szCs w:val="24"/>
        </w:rPr>
        <w:t>, 1834)</w:t>
      </w:r>
      <w:r w:rsidRPr="00FE2422">
        <w:rPr>
          <w:sz w:val="24"/>
          <w:szCs w:val="24"/>
        </w:rPr>
        <w:t>. We examined the development of the blastozooid chain in these taxa by keeping the solitaries alive in seawater and observing the developmental transitions overnight.</w:t>
      </w:r>
    </w:p>
    <w:p w14:paraId="07309682" w14:textId="77777777" w:rsidR="002F7738" w:rsidRPr="004413FA" w:rsidRDefault="002F7738" w:rsidP="004413FA">
      <w:pPr>
        <w:spacing w:line="480" w:lineRule="auto"/>
        <w:ind w:firstLine="720"/>
        <w:rPr>
          <w:sz w:val="24"/>
          <w:szCs w:val="24"/>
        </w:rPr>
      </w:pPr>
    </w:p>
    <w:p w14:paraId="1704F187" w14:textId="20F075A4" w:rsidR="002D08A7" w:rsidRPr="002D08A7" w:rsidRDefault="002D08A7" w:rsidP="00FE2422">
      <w:pPr>
        <w:spacing w:line="480" w:lineRule="auto"/>
        <w:rPr>
          <w:b/>
          <w:bCs/>
          <w:sz w:val="24"/>
          <w:szCs w:val="24"/>
        </w:rPr>
      </w:pPr>
      <w:r w:rsidRPr="002D08A7">
        <w:rPr>
          <w:b/>
          <w:bCs/>
          <w:sz w:val="24"/>
          <w:szCs w:val="24"/>
        </w:rPr>
        <w:t>Results</w:t>
      </w:r>
    </w:p>
    <w:p w14:paraId="4308B629" w14:textId="5BCF1CB2" w:rsidR="003E4853" w:rsidRPr="002D08A7" w:rsidRDefault="00425DD7" w:rsidP="002D08A7">
      <w:pPr>
        <w:spacing w:line="480" w:lineRule="auto"/>
        <w:rPr>
          <w:b/>
          <w:i/>
          <w:iCs/>
          <w:sz w:val="24"/>
          <w:szCs w:val="24"/>
        </w:rPr>
      </w:pPr>
      <w:r w:rsidRPr="002D08A7">
        <w:rPr>
          <w:b/>
          <w:i/>
          <w:iCs/>
          <w:sz w:val="24"/>
          <w:szCs w:val="24"/>
        </w:rPr>
        <w:t>Defining the observation framework</w:t>
      </w:r>
      <w:r w:rsidR="002D08A7">
        <w:rPr>
          <w:b/>
          <w:i/>
          <w:iCs/>
          <w:sz w:val="24"/>
          <w:szCs w:val="24"/>
        </w:rPr>
        <w:t xml:space="preserve"> - </w:t>
      </w:r>
      <w:r w:rsidRPr="00FE2422">
        <w:rPr>
          <w:sz w:val="24"/>
          <w:szCs w:val="24"/>
        </w:rPr>
        <w:t xml:space="preserve">The arrangement and relative orientation of blastozooids in different colony architectures present a 3-dimensional problem, where the axes and angles of reference shift in ways that are challenging to compare from a single viewpoint. Using the transversal double-chain architecture found in the earliest developmental stage of every species (as well as in adult colonies of </w:t>
      </w:r>
      <w:r w:rsidRPr="00FE2422">
        <w:rPr>
          <w:i/>
          <w:sz w:val="24"/>
          <w:szCs w:val="24"/>
        </w:rPr>
        <w:t>Pegea</w:t>
      </w:r>
      <w:r w:rsidRPr="00FE2422">
        <w:rPr>
          <w:sz w:val="24"/>
          <w:szCs w:val="24"/>
        </w:rPr>
        <w:t xml:space="preserve"> spp. and </w:t>
      </w:r>
      <w:proofErr w:type="spellStart"/>
      <w:r w:rsidRPr="00FE2422">
        <w:rPr>
          <w:i/>
          <w:sz w:val="24"/>
          <w:szCs w:val="24"/>
        </w:rPr>
        <w:t>Traustedtia</w:t>
      </w:r>
      <w:proofErr w:type="spellEnd"/>
      <w:r w:rsidRPr="00FE2422">
        <w:rPr>
          <w:sz w:val="24"/>
          <w:szCs w:val="24"/>
        </w:rPr>
        <w:t xml:space="preserve"> spp.), in addition to the bilateral symmetry of salp blastozooids, we defined </w:t>
      </w:r>
      <w:r w:rsidRPr="00FE2422">
        <w:rPr>
          <w:sz w:val="24"/>
          <w:szCs w:val="24"/>
        </w:rPr>
        <w:lastRenderedPageBreak/>
        <w:t>three orthogonal axes and their corresponding normal planes (Fig. 4). These are: (1) The dorsoventral axis</w:t>
      </w:r>
      <w:r w:rsidR="0046048A">
        <w:rPr>
          <w:sz w:val="24"/>
          <w:szCs w:val="24"/>
        </w:rPr>
        <w:t xml:space="preserve"> of the colony</w:t>
      </w:r>
      <w:r w:rsidRPr="00FE2422">
        <w:rPr>
          <w:sz w:val="24"/>
          <w:szCs w:val="24"/>
        </w:rPr>
        <w:t xml:space="preserve"> is defined as the axis parallel to the dorsoventral axis of the zooids in the transversal double chain, with a normal</w:t>
      </w:r>
      <w:r w:rsidR="0046048A">
        <w:rPr>
          <w:sz w:val="24"/>
          <w:szCs w:val="24"/>
        </w:rPr>
        <w:t xml:space="preserve"> (perpendicular)</w:t>
      </w:r>
      <w:r w:rsidRPr="00FE2422">
        <w:rPr>
          <w:sz w:val="24"/>
          <w:szCs w:val="24"/>
        </w:rPr>
        <w:t xml:space="preserve"> plane of observation corresponding to viewing the dorsal side of the zooids on either side of the transversal double chain. (2) The oral-aboral axis is defined as the axis parallel to the oral-aboral axis of the zooids in the transversal double chain, with a </w:t>
      </w:r>
      <w:r w:rsidR="0046048A">
        <w:rPr>
          <w:sz w:val="24"/>
          <w:szCs w:val="24"/>
        </w:rPr>
        <w:t>perpendicular</w:t>
      </w:r>
      <w:r w:rsidRPr="00FE2422">
        <w:rPr>
          <w:sz w:val="24"/>
          <w:szCs w:val="24"/>
        </w:rPr>
        <w:t xml:space="preserve"> plane of observation corresponding to viewing the oral or aboral end of the zooids on either the frontal or rear side of the transversal double chain. The zooid oral-aboral axis of each zooid is defined as the line parallel to the endostyle. (3) The stolon axis is defined as the axis of chain growth parallel to the stolon, </w:t>
      </w:r>
      <w:r w:rsidR="0046048A">
        <w:rPr>
          <w:sz w:val="24"/>
          <w:szCs w:val="24"/>
        </w:rPr>
        <w:t xml:space="preserve">perpendicular to a </w:t>
      </w:r>
      <w:r w:rsidRPr="00FE2422">
        <w:rPr>
          <w:sz w:val="24"/>
          <w:szCs w:val="24"/>
        </w:rPr>
        <w:t xml:space="preserve">plane of observation that corresponds with looking directly at either end of the transversal double chain, with a lateral view of the zooids. </w:t>
      </w:r>
    </w:p>
    <w:p w14:paraId="40411278" w14:textId="329AABA1" w:rsidR="003E4853" w:rsidRPr="00FE2422" w:rsidRDefault="00425DD7" w:rsidP="00FE2422">
      <w:pPr>
        <w:spacing w:line="480" w:lineRule="auto"/>
        <w:ind w:firstLine="720"/>
        <w:rPr>
          <w:sz w:val="24"/>
          <w:szCs w:val="24"/>
        </w:rPr>
      </w:pPr>
      <w:r w:rsidRPr="00FE2422">
        <w:rPr>
          <w:sz w:val="24"/>
          <w:szCs w:val="24"/>
        </w:rPr>
        <w:t xml:space="preserve">With these axes and planes delineated, we can then describe developmental changes in zooid orientation characters relative to these three planes of observation. Based on this universal observation framework, we then defined the following characters: (A) the dorsoventral zooid-stolon angle is the angle formed between the oral-aboral axis of the zooid and the elongation axis on the colony as viewed from the dorsal side of the developing zooids, driving the formation of oblique, linear, and bipinnate chains; (B) the lateral chiral angle, defined as the angle formed between the oral-aboral axes of a pair of chiral zooids as viewed from the zooids’ lateral orientation, driving the formation of bipinnate chains; (C) zooid autorotation, defined as rolling of the zooid around its own oral-aboral axis also driving the formation of bipinnate chains; (D) serial stolon-normal angle, defined as the angle formed between a zooid’s oral-aboral </w:t>
      </w:r>
      <w:r w:rsidRPr="00FE2422">
        <w:rPr>
          <w:sz w:val="24"/>
          <w:szCs w:val="24"/>
        </w:rPr>
        <w:lastRenderedPageBreak/>
        <w:t>axis and the oral-aboral axis of its lateral neighbor as viewed from one end of the colony, driving the formation of a solenoid double helix chains; (E) peduncle length ratio (</w:t>
      </w:r>
      <w:r w:rsidR="0046048A">
        <w:rPr>
          <w:sz w:val="24"/>
          <w:szCs w:val="24"/>
        </w:rPr>
        <w:t xml:space="preserve">the peduncle is an extension of the tunic that connects the zooids to their chiral pair or to the stolon during development, present in most </w:t>
      </w:r>
      <w:r w:rsidR="0046048A" w:rsidRPr="0046048A">
        <w:rPr>
          <w:i/>
          <w:iCs/>
          <w:sz w:val="24"/>
          <w:szCs w:val="24"/>
        </w:rPr>
        <w:t>Cyclosalpa</w:t>
      </w:r>
      <w:r w:rsidR="0046048A">
        <w:rPr>
          <w:sz w:val="24"/>
          <w:szCs w:val="24"/>
        </w:rPr>
        <w:t xml:space="preserve"> species</w:t>
      </w:r>
      <w:r w:rsidRPr="00FE2422">
        <w:rPr>
          <w:sz w:val="24"/>
          <w:szCs w:val="24"/>
        </w:rPr>
        <w:t xml:space="preserve">), defined as the ratio between the total oral-aboral length of the zooids relative to the longest axis of their peduncle, driving the formation of whorls and clusters; and finally (F) neighbor attachment, defined as direct contact between lateral neighbors, </w:t>
      </w:r>
      <w:r w:rsidR="0046048A">
        <w:rPr>
          <w:sz w:val="24"/>
          <w:szCs w:val="24"/>
        </w:rPr>
        <w:t>its loss</w:t>
      </w:r>
      <w:r w:rsidRPr="00FE2422">
        <w:rPr>
          <w:sz w:val="24"/>
          <w:szCs w:val="24"/>
        </w:rPr>
        <w:t xml:space="preserve"> drives the formation of clusters</w:t>
      </w:r>
      <w:r w:rsidR="0046048A">
        <w:rPr>
          <w:sz w:val="24"/>
          <w:szCs w:val="24"/>
        </w:rPr>
        <w:t xml:space="preserve"> with loosely-attached zooids</w:t>
      </w:r>
      <w:r w:rsidRPr="00FE2422">
        <w:rPr>
          <w:sz w:val="24"/>
          <w:szCs w:val="24"/>
        </w:rPr>
        <w:t>.</w:t>
      </w:r>
    </w:p>
    <w:p w14:paraId="73C03D76" w14:textId="77B2F969" w:rsidR="003E4853" w:rsidRPr="00FE2422" w:rsidRDefault="00425DD7" w:rsidP="002D08A7">
      <w:pPr>
        <w:spacing w:line="480" w:lineRule="auto"/>
        <w:ind w:firstLine="720"/>
        <w:rPr>
          <w:sz w:val="24"/>
          <w:szCs w:val="24"/>
        </w:rPr>
      </w:pPr>
      <w:r w:rsidRPr="00FE2422">
        <w:rPr>
          <w:sz w:val="24"/>
          <w:szCs w:val="24"/>
        </w:rPr>
        <w:t>We examined changes in these variables across the development of colonies in different salp species and characterized a developmental ontology of salp colony architecture by first describing the set of developmental transformations that give rise to each architecture, then identifying which intermediate stages in the formation of more derived architectures in some species are equivalent to the adult finalized architectures in other species, to build a process-based hierarchical ontology of the architectures within colonial developmental pathways.</w:t>
      </w:r>
    </w:p>
    <w:p w14:paraId="4C83B135" w14:textId="2A7088D0" w:rsidR="000906C9" w:rsidRDefault="00425DD7" w:rsidP="002D08A7">
      <w:pPr>
        <w:spacing w:line="480" w:lineRule="auto"/>
        <w:rPr>
          <w:ins w:id="32" w:author="Alejandro Damian Serrano" w:date="2023-07-06T13:33:00Z"/>
          <w:b/>
          <w:sz w:val="24"/>
          <w:szCs w:val="24"/>
        </w:rPr>
      </w:pPr>
      <w:r w:rsidRPr="002D08A7">
        <w:rPr>
          <w:b/>
          <w:i/>
          <w:iCs/>
          <w:sz w:val="24"/>
          <w:szCs w:val="24"/>
        </w:rPr>
        <w:t>A developmental ontology of architectural transition pathways</w:t>
      </w:r>
      <w:r w:rsidR="002D08A7">
        <w:rPr>
          <w:b/>
          <w:sz w:val="24"/>
          <w:szCs w:val="24"/>
        </w:rPr>
        <w:t xml:space="preserve"> </w:t>
      </w:r>
      <w:del w:id="33" w:author="Alejandro Damian Serrano" w:date="2023-07-06T13:33:00Z">
        <w:r w:rsidR="002D08A7" w:rsidDel="000906C9">
          <w:rPr>
            <w:b/>
            <w:sz w:val="24"/>
            <w:szCs w:val="24"/>
          </w:rPr>
          <w:delText>-</w:delText>
        </w:r>
      </w:del>
      <w:ins w:id="34" w:author="Alejandro Damian Serrano" w:date="2023-07-06T13:33:00Z">
        <w:r w:rsidR="000906C9">
          <w:rPr>
            <w:b/>
            <w:sz w:val="24"/>
            <w:szCs w:val="24"/>
          </w:rPr>
          <w:t>–</w:t>
        </w:r>
      </w:ins>
      <w:r w:rsidR="002D08A7">
        <w:rPr>
          <w:b/>
          <w:sz w:val="24"/>
          <w:szCs w:val="24"/>
        </w:rPr>
        <w:t xml:space="preserve"> </w:t>
      </w:r>
      <w:ins w:id="35" w:author="Alejandro Damian Serrano" w:date="2023-07-06T17:59:00Z">
        <w:r w:rsidR="00F91A0D">
          <w:rPr>
            <w:bCs/>
            <w:sz w:val="24"/>
            <w:szCs w:val="24"/>
          </w:rPr>
          <w:t>In congruence with</w:t>
        </w:r>
      </w:ins>
      <w:ins w:id="36" w:author="Alejandro Damian Serrano" w:date="2023-07-06T13:33:00Z">
        <w:r w:rsidR="000906C9">
          <w:rPr>
            <w:b/>
            <w:sz w:val="24"/>
            <w:szCs w:val="24"/>
          </w:rPr>
          <w:t xml:space="preserve"> </w:t>
        </w:r>
      </w:ins>
      <w:proofErr w:type="spellStart"/>
      <w:ins w:id="37" w:author="Alejandro Damian Serrano" w:date="2023-07-06T13:34:00Z">
        <w:r w:rsidR="000906C9" w:rsidRPr="000906C9">
          <w:rPr>
            <w:bCs/>
            <w:sz w:val="24"/>
            <w:szCs w:val="24"/>
            <w:rPrChange w:id="38" w:author="Alejandro Damian Serrano" w:date="2023-07-06T13:34:00Z">
              <w:rPr>
                <w:b/>
                <w:sz w:val="24"/>
                <w:szCs w:val="24"/>
              </w:rPr>
            </w:rPrChange>
          </w:rPr>
          <w:t>Madin</w:t>
        </w:r>
        <w:proofErr w:type="spellEnd"/>
        <w:r w:rsidR="000906C9" w:rsidRPr="000906C9">
          <w:rPr>
            <w:bCs/>
            <w:sz w:val="24"/>
            <w:szCs w:val="24"/>
            <w:rPrChange w:id="39" w:author="Alejandro Damian Serrano" w:date="2023-07-06T13:34:00Z">
              <w:rPr>
                <w:b/>
                <w:sz w:val="24"/>
                <w:szCs w:val="24"/>
              </w:rPr>
            </w:rPrChange>
          </w:rPr>
          <w:t xml:space="preserve"> (1990)</w:t>
        </w:r>
        <w:r w:rsidR="000906C9">
          <w:rPr>
            <w:bCs/>
            <w:sz w:val="24"/>
            <w:szCs w:val="24"/>
          </w:rPr>
          <w:t>, we observed that the earliest stages in the development of salp colonies across all species display a transversal double chain architec</w:t>
        </w:r>
      </w:ins>
      <w:ins w:id="40" w:author="Alejandro Damian Serrano" w:date="2023-07-06T13:35:00Z">
        <w:r w:rsidR="000906C9">
          <w:rPr>
            <w:bCs/>
            <w:sz w:val="24"/>
            <w:szCs w:val="24"/>
          </w:rPr>
          <w:t>ture</w:t>
        </w:r>
        <w:r w:rsidR="002D3ADC">
          <w:rPr>
            <w:bCs/>
            <w:sz w:val="24"/>
            <w:szCs w:val="24"/>
          </w:rPr>
          <w:t xml:space="preserve"> which undergoes subsequent changes towards the adult colonial architecture</w:t>
        </w:r>
        <w:r w:rsidR="000906C9">
          <w:rPr>
            <w:bCs/>
            <w:sz w:val="24"/>
            <w:szCs w:val="24"/>
          </w:rPr>
          <w:t>.</w:t>
        </w:r>
      </w:ins>
    </w:p>
    <w:p w14:paraId="2FCEB0BE" w14:textId="7DD15ADB" w:rsidR="003E4853" w:rsidRPr="002D08A7" w:rsidRDefault="002D3ADC">
      <w:pPr>
        <w:spacing w:line="480" w:lineRule="auto"/>
        <w:ind w:firstLine="720"/>
        <w:rPr>
          <w:b/>
          <w:sz w:val="24"/>
          <w:szCs w:val="24"/>
        </w:rPr>
        <w:pPrChange w:id="41" w:author="Alejandro Damian Serrano" w:date="2023-07-06T13:33:00Z">
          <w:pPr>
            <w:spacing w:line="480" w:lineRule="auto"/>
          </w:pPr>
        </w:pPrChange>
      </w:pPr>
      <w:ins w:id="42" w:author="Alejandro Damian Serrano" w:date="2023-07-06T13:37:00Z">
        <w:r>
          <w:rPr>
            <w:sz w:val="24"/>
            <w:szCs w:val="24"/>
          </w:rPr>
          <w:t>In s</w:t>
        </w:r>
      </w:ins>
      <w:del w:id="43" w:author="Alejandro Damian Serrano" w:date="2023-07-06T13:37:00Z">
        <w:r w:rsidR="00425DD7" w:rsidRPr="00FE2422" w:rsidDel="002D3ADC">
          <w:rPr>
            <w:sz w:val="24"/>
            <w:szCs w:val="24"/>
          </w:rPr>
          <w:delText>S</w:delText>
        </w:r>
      </w:del>
      <w:r w:rsidR="00425DD7" w:rsidRPr="00FE2422">
        <w:rPr>
          <w:sz w:val="24"/>
          <w:szCs w:val="24"/>
        </w:rPr>
        <w:t xml:space="preserve">ome taxa, such as </w:t>
      </w:r>
      <w:r w:rsidR="00425DD7" w:rsidRPr="00FE2422">
        <w:rPr>
          <w:i/>
          <w:sz w:val="24"/>
          <w:szCs w:val="24"/>
        </w:rPr>
        <w:t>Pegea</w:t>
      </w:r>
      <w:r w:rsidR="00425DD7" w:rsidRPr="00FE2422">
        <w:rPr>
          <w:sz w:val="24"/>
          <w:szCs w:val="24"/>
        </w:rPr>
        <w:t xml:space="preserve"> spp. and </w:t>
      </w:r>
      <w:proofErr w:type="spellStart"/>
      <w:r w:rsidR="00425DD7" w:rsidRPr="00FE2422">
        <w:rPr>
          <w:i/>
          <w:sz w:val="24"/>
          <w:szCs w:val="24"/>
        </w:rPr>
        <w:t>Traustedtia</w:t>
      </w:r>
      <w:proofErr w:type="spellEnd"/>
      <w:r w:rsidR="00425DD7" w:rsidRPr="00FE2422">
        <w:rPr>
          <w:sz w:val="24"/>
          <w:szCs w:val="24"/>
        </w:rPr>
        <w:t xml:space="preserve"> spp., </w:t>
      </w:r>
      <w:ins w:id="44" w:author="Alejandro Damian Serrano" w:date="2023-07-06T13:37:00Z">
        <w:r>
          <w:rPr>
            <w:sz w:val="24"/>
            <w:szCs w:val="24"/>
          </w:rPr>
          <w:t xml:space="preserve">we observed that </w:t>
        </w:r>
      </w:ins>
      <w:del w:id="45" w:author="Alejandro Damian Serrano" w:date="2023-07-06T13:37:00Z">
        <w:r w:rsidR="00425DD7" w:rsidRPr="00FE2422" w:rsidDel="002D3ADC">
          <w:rPr>
            <w:sz w:val="24"/>
            <w:szCs w:val="24"/>
          </w:rPr>
          <w:delText xml:space="preserve">retain </w:delText>
        </w:r>
      </w:del>
      <w:r w:rsidR="00425DD7" w:rsidRPr="00FE2422">
        <w:rPr>
          <w:sz w:val="24"/>
          <w:szCs w:val="24"/>
        </w:rPr>
        <w:t xml:space="preserve">the transversal double-chain architecture </w:t>
      </w:r>
      <w:ins w:id="46" w:author="Alejandro Damian Serrano" w:date="2023-07-06T13:38:00Z">
        <w:r>
          <w:rPr>
            <w:sz w:val="24"/>
            <w:szCs w:val="24"/>
          </w:rPr>
          <w:t>remains</w:t>
        </w:r>
      </w:ins>
      <w:ins w:id="47" w:author="Alejandro Damian Serrano" w:date="2023-07-06T13:37:00Z">
        <w:r>
          <w:rPr>
            <w:sz w:val="24"/>
            <w:szCs w:val="24"/>
          </w:rPr>
          <w:t xml:space="preserve"> unchanged </w:t>
        </w:r>
      </w:ins>
      <w:r w:rsidR="00425DD7" w:rsidRPr="00FE2422">
        <w:rPr>
          <w:sz w:val="24"/>
          <w:szCs w:val="24"/>
        </w:rPr>
        <w:t xml:space="preserve">throughout the growth and development of the blastozooids in the chain. This architecture is characterized by a dorsoventral zooid-stolon angle of ~90°, with ventral attachment to the chiral neighbor </w:t>
      </w:r>
      <w:r w:rsidR="00425DD7" w:rsidRPr="00FE2422">
        <w:rPr>
          <w:sz w:val="24"/>
          <w:szCs w:val="24"/>
        </w:rPr>
        <w:lastRenderedPageBreak/>
        <w:t xml:space="preserve">and lateral attachment to the lateral neighbors (Fig. 2A). </w:t>
      </w:r>
      <w:ins w:id="48" w:author="Alejandro Damian Serrano" w:date="2023-07-06T13:38:00Z">
        <w:r>
          <w:rPr>
            <w:sz w:val="24"/>
            <w:szCs w:val="24"/>
          </w:rPr>
          <w:t>In the field, we observed t</w:t>
        </w:r>
      </w:ins>
      <w:del w:id="49" w:author="Alejandro Damian Serrano" w:date="2023-07-06T13:38:00Z">
        <w:r w:rsidR="00425DD7" w:rsidRPr="00FE2422" w:rsidDel="002D3ADC">
          <w:rPr>
            <w:sz w:val="24"/>
            <w:szCs w:val="24"/>
          </w:rPr>
          <w:delText>T</w:delText>
        </w:r>
      </w:del>
      <w:r w:rsidR="00425DD7" w:rsidRPr="00FE2422">
        <w:rPr>
          <w:sz w:val="24"/>
          <w:szCs w:val="24"/>
        </w:rPr>
        <w:t>hese chains mov</w:t>
      </w:r>
      <w:ins w:id="50" w:author="Alejandro Damian Serrano" w:date="2023-07-06T13:38:00Z">
        <w:r>
          <w:rPr>
            <w:sz w:val="24"/>
            <w:szCs w:val="24"/>
          </w:rPr>
          <w:t>ing</w:t>
        </w:r>
      </w:ins>
      <w:del w:id="51" w:author="Alejandro Damian Serrano" w:date="2023-07-06T13:38:00Z">
        <w:r w:rsidR="00425DD7" w:rsidRPr="00FE2422" w:rsidDel="002D3ADC">
          <w:rPr>
            <w:sz w:val="24"/>
            <w:szCs w:val="24"/>
          </w:rPr>
          <w:delText>e</w:delText>
        </w:r>
      </w:del>
      <w:r w:rsidR="00425DD7" w:rsidRPr="00FE2422">
        <w:rPr>
          <w:sz w:val="24"/>
          <w:szCs w:val="24"/>
        </w:rPr>
        <w:t xml:space="preserve"> parallel to the oral-aboral axis of their zooids, at an angle orthogonal to the length of the chain. </w:t>
      </w:r>
      <w:r w:rsidR="002F7738" w:rsidRPr="00FE2422">
        <w:rPr>
          <w:sz w:val="24"/>
          <w:szCs w:val="24"/>
        </w:rPr>
        <w:t>Often,</w:t>
      </w:r>
      <w:r w:rsidR="00425DD7" w:rsidRPr="00FE2422">
        <w:rPr>
          <w:sz w:val="24"/>
          <w:szCs w:val="24"/>
        </w:rPr>
        <w:t xml:space="preserve"> we find colonies of </w:t>
      </w:r>
      <w:r w:rsidR="00425DD7" w:rsidRPr="00FE2422">
        <w:rPr>
          <w:i/>
          <w:sz w:val="24"/>
          <w:szCs w:val="24"/>
        </w:rPr>
        <w:t>Pegea</w:t>
      </w:r>
      <w:r w:rsidR="00425DD7" w:rsidRPr="00FE2422">
        <w:rPr>
          <w:sz w:val="24"/>
          <w:szCs w:val="24"/>
        </w:rPr>
        <w:t xml:space="preserve"> species moving in a coiled formation, where the transversal chain is curled up on the oral-aboral-normal plane. </w:t>
      </w:r>
      <w:del w:id="52" w:author="Alejandro Damian Serrano" w:date="2023-07-06T13:39:00Z">
        <w:r w:rsidR="00425DD7" w:rsidRPr="00FE2422" w:rsidDel="002D3ADC">
          <w:rPr>
            <w:sz w:val="24"/>
            <w:szCs w:val="24"/>
          </w:rPr>
          <w:delText>Most o</w:delText>
        </w:r>
      </w:del>
      <w:ins w:id="53" w:author="Alejandro Damian Serrano" w:date="2023-07-06T13:39:00Z">
        <w:r>
          <w:rPr>
            <w:sz w:val="24"/>
            <w:szCs w:val="24"/>
          </w:rPr>
          <w:t>O</w:t>
        </w:r>
      </w:ins>
      <w:r w:rsidR="00425DD7" w:rsidRPr="00FE2422">
        <w:rPr>
          <w:sz w:val="24"/>
          <w:szCs w:val="24"/>
        </w:rPr>
        <w:t xml:space="preserve">ther species </w:t>
      </w:r>
      <w:ins w:id="54" w:author="Alejandro Damian Serrano" w:date="2023-07-06T14:16:00Z">
        <w:r w:rsidR="00C4178C">
          <w:rPr>
            <w:sz w:val="24"/>
            <w:szCs w:val="24"/>
          </w:rPr>
          <w:t xml:space="preserve">we examined </w:t>
        </w:r>
      </w:ins>
      <w:r w:rsidR="00425DD7" w:rsidRPr="00FE2422">
        <w:rPr>
          <w:sz w:val="24"/>
          <w:szCs w:val="24"/>
        </w:rPr>
        <w:t>d</w:t>
      </w:r>
      <w:ins w:id="55" w:author="Alejandro Damian Serrano" w:date="2023-07-06T14:16:00Z">
        <w:r w:rsidR="00C4178C">
          <w:rPr>
            <w:sz w:val="24"/>
            <w:szCs w:val="24"/>
          </w:rPr>
          <w:t>o</w:t>
        </w:r>
      </w:ins>
      <w:del w:id="56" w:author="Alejandro Damian Serrano" w:date="2023-07-06T14:16:00Z">
        <w:r w:rsidR="00425DD7" w:rsidRPr="00FE2422" w:rsidDel="00C4178C">
          <w:rPr>
            <w:sz w:val="24"/>
            <w:szCs w:val="24"/>
          </w:rPr>
          <w:delText>o</w:delText>
        </w:r>
      </w:del>
      <w:r w:rsidR="00425DD7" w:rsidRPr="00FE2422">
        <w:rPr>
          <w:sz w:val="24"/>
          <w:szCs w:val="24"/>
        </w:rPr>
        <w:t xml:space="preserve"> not retain this </w:t>
      </w:r>
      <w:r w:rsidR="002F7738" w:rsidRPr="00FE2422">
        <w:rPr>
          <w:sz w:val="24"/>
          <w:szCs w:val="24"/>
        </w:rPr>
        <w:t>developmentally basal</w:t>
      </w:r>
      <w:r w:rsidR="00425DD7" w:rsidRPr="00FE2422">
        <w:rPr>
          <w:sz w:val="24"/>
          <w:szCs w:val="24"/>
        </w:rPr>
        <w:t xml:space="preserve"> architecture, but instead modify the orientation, rotation, and position of the zooids relative to each other and the axis of the chain during development (Fig. 5). </w:t>
      </w:r>
      <w:del w:id="57" w:author="Alejandro Damian Serrano" w:date="2023-07-06T14:17:00Z">
        <w:r w:rsidR="00425DD7" w:rsidRPr="00FE2422" w:rsidDel="00C4178C">
          <w:rPr>
            <w:sz w:val="24"/>
            <w:szCs w:val="24"/>
          </w:rPr>
          <w:delText>We observed that</w:delText>
        </w:r>
      </w:del>
      <w:ins w:id="58" w:author="Alejandro Damian Serrano" w:date="2023-07-06T14:17:00Z">
        <w:r w:rsidR="00C4178C">
          <w:rPr>
            <w:sz w:val="24"/>
            <w:szCs w:val="24"/>
          </w:rPr>
          <w:t>Our observations on</w:t>
        </w:r>
      </w:ins>
      <w:r w:rsidR="00425DD7" w:rsidRPr="00FE2422">
        <w:rPr>
          <w:sz w:val="24"/>
          <w:szCs w:val="24"/>
        </w:rPr>
        <w:t xml:space="preserve"> the developmental series of </w:t>
      </w:r>
      <w:del w:id="59" w:author="Alejandro Damian Serrano" w:date="2023-07-06T14:18:00Z">
        <w:r w:rsidR="00425DD7" w:rsidRPr="00FE2422" w:rsidDel="00C4178C">
          <w:rPr>
            <w:sz w:val="24"/>
            <w:szCs w:val="24"/>
          </w:rPr>
          <w:delText xml:space="preserve">all </w:delText>
        </w:r>
      </w:del>
      <w:r w:rsidR="00425DD7" w:rsidRPr="00FE2422">
        <w:rPr>
          <w:sz w:val="24"/>
          <w:szCs w:val="24"/>
        </w:rPr>
        <w:t>salp species</w:t>
      </w:r>
      <w:ins w:id="60" w:author="Alejandro Damian Serrano" w:date="2023-07-06T14:16:00Z">
        <w:r w:rsidR="00C4178C">
          <w:rPr>
            <w:sz w:val="24"/>
            <w:szCs w:val="24"/>
          </w:rPr>
          <w:t xml:space="preserve"> </w:t>
        </w:r>
      </w:ins>
      <w:del w:id="61" w:author="Alejandro Damian Serrano" w:date="2023-07-06T14:19:00Z">
        <w:r w:rsidR="00425DD7" w:rsidRPr="00FE2422" w:rsidDel="00C4178C">
          <w:rPr>
            <w:sz w:val="24"/>
            <w:szCs w:val="24"/>
          </w:rPr>
          <w:delText xml:space="preserve"> </w:delText>
        </w:r>
      </w:del>
      <w:del w:id="62" w:author="Alejandro Damian Serrano" w:date="2023-07-06T14:17:00Z">
        <w:r w:rsidR="00425DD7" w:rsidRPr="00FE2422" w:rsidDel="00C4178C">
          <w:rPr>
            <w:sz w:val="24"/>
            <w:szCs w:val="24"/>
          </w:rPr>
          <w:delText xml:space="preserve">(Fig. 3) </w:delText>
        </w:r>
      </w:del>
      <w:ins w:id="63" w:author="Alejandro Damian Serrano" w:date="2023-07-06T14:18:00Z">
        <w:r w:rsidR="00C4178C">
          <w:rPr>
            <w:sz w:val="24"/>
            <w:szCs w:val="24"/>
          </w:rPr>
          <w:t xml:space="preserve">revealed </w:t>
        </w:r>
      </w:ins>
      <w:ins w:id="64" w:author="Alejandro Damian Serrano" w:date="2023-07-06T14:19:00Z">
        <w:r w:rsidR="00C4178C">
          <w:rPr>
            <w:sz w:val="24"/>
            <w:szCs w:val="24"/>
          </w:rPr>
          <w:t>intermediate stages between the initial transversal</w:t>
        </w:r>
      </w:ins>
      <w:ins w:id="65" w:author="Alejandro Damian Serrano" w:date="2023-07-06T14:18:00Z">
        <w:r w:rsidR="00C4178C">
          <w:rPr>
            <w:sz w:val="24"/>
            <w:szCs w:val="24"/>
          </w:rPr>
          <w:t xml:space="preserve"> </w:t>
        </w:r>
      </w:ins>
      <w:ins w:id="66" w:author="Alejandro Damian Serrano" w:date="2023-07-06T14:19:00Z">
        <w:r w:rsidR="00C4178C">
          <w:rPr>
            <w:sz w:val="24"/>
            <w:szCs w:val="24"/>
          </w:rPr>
          <w:t>arrangement and the final adult arrangement</w:t>
        </w:r>
      </w:ins>
      <w:ins w:id="67" w:author="Alejandro Damian Serrano" w:date="2023-07-06T14:22:00Z">
        <w:r w:rsidR="00C4178C">
          <w:rPr>
            <w:sz w:val="24"/>
            <w:szCs w:val="24"/>
          </w:rPr>
          <w:t xml:space="preserve"> (terminal architecture)</w:t>
        </w:r>
      </w:ins>
      <w:ins w:id="68" w:author="Alejandro Damian Serrano" w:date="2023-07-06T14:19:00Z">
        <w:r w:rsidR="00C4178C">
          <w:rPr>
            <w:sz w:val="24"/>
            <w:szCs w:val="24"/>
          </w:rPr>
          <w:t xml:space="preserve">. In </w:t>
        </w:r>
      </w:ins>
      <w:ins w:id="69" w:author="Alejandro Damian Serrano" w:date="2023-07-06T14:20:00Z">
        <w:r w:rsidR="00C4178C">
          <w:rPr>
            <w:sz w:val="24"/>
            <w:szCs w:val="24"/>
          </w:rPr>
          <w:t>the</w:t>
        </w:r>
      </w:ins>
      <w:ins w:id="70" w:author="Alejandro Damian Serrano" w:date="2023-07-06T14:19:00Z">
        <w:r w:rsidR="00C4178C">
          <w:rPr>
            <w:sz w:val="24"/>
            <w:szCs w:val="24"/>
          </w:rPr>
          <w:t xml:space="preserve"> case</w:t>
        </w:r>
      </w:ins>
      <w:ins w:id="71" w:author="Alejandro Damian Serrano" w:date="2023-07-06T14:20:00Z">
        <w:r w:rsidR="00C4178C">
          <w:rPr>
            <w:sz w:val="24"/>
            <w:szCs w:val="24"/>
          </w:rPr>
          <w:t xml:space="preserve"> of the most elaborate termi</w:t>
        </w:r>
      </w:ins>
      <w:ins w:id="72" w:author="Alejandro Damian Serrano" w:date="2023-07-06T14:21:00Z">
        <w:r w:rsidR="00C4178C">
          <w:rPr>
            <w:sz w:val="24"/>
            <w:szCs w:val="24"/>
          </w:rPr>
          <w:t>na</w:t>
        </w:r>
      </w:ins>
      <w:ins w:id="73" w:author="Alejandro Damian Serrano" w:date="2023-07-06T14:20:00Z">
        <w:r w:rsidR="00C4178C">
          <w:rPr>
            <w:sz w:val="24"/>
            <w:szCs w:val="24"/>
          </w:rPr>
          <w:t>l architectures</w:t>
        </w:r>
      </w:ins>
      <w:ins w:id="74" w:author="Alejandro Damian Serrano" w:date="2023-07-06T14:21:00Z">
        <w:r w:rsidR="00C4178C">
          <w:rPr>
            <w:sz w:val="24"/>
            <w:szCs w:val="24"/>
          </w:rPr>
          <w:t xml:space="preserve"> (such as bipinnate chains, linear chains, and clusters)</w:t>
        </w:r>
      </w:ins>
      <w:ins w:id="75" w:author="Alejandro Damian Serrano" w:date="2023-07-06T14:19:00Z">
        <w:r w:rsidR="00C4178C">
          <w:rPr>
            <w:sz w:val="24"/>
            <w:szCs w:val="24"/>
          </w:rPr>
          <w:t xml:space="preserve"> </w:t>
        </w:r>
      </w:ins>
      <w:ins w:id="76" w:author="Alejandro Damian Serrano" w:date="2023-07-06T14:20:00Z">
        <w:r w:rsidR="00C4178C">
          <w:rPr>
            <w:sz w:val="24"/>
            <w:szCs w:val="24"/>
          </w:rPr>
          <w:t>the</w:t>
        </w:r>
      </w:ins>
      <w:ins w:id="77" w:author="Alejandro Damian Serrano" w:date="2023-07-06T14:21:00Z">
        <w:r w:rsidR="00C4178C">
          <w:rPr>
            <w:sz w:val="24"/>
            <w:szCs w:val="24"/>
          </w:rPr>
          <w:t>ir</w:t>
        </w:r>
      </w:ins>
      <w:ins w:id="78" w:author="Alejandro Damian Serrano" w:date="2023-07-06T14:20:00Z">
        <w:r w:rsidR="00C4178C">
          <w:rPr>
            <w:sz w:val="24"/>
            <w:szCs w:val="24"/>
          </w:rPr>
          <w:t xml:space="preserve"> intermediate stages </w:t>
        </w:r>
      </w:ins>
      <w:ins w:id="79" w:author="Alejandro Damian Serrano" w:date="2023-07-06T14:21:00Z">
        <w:r w:rsidR="00C4178C">
          <w:rPr>
            <w:sz w:val="24"/>
            <w:szCs w:val="24"/>
          </w:rPr>
          <w:t xml:space="preserve">shared the diagnostic characteristics of </w:t>
        </w:r>
      </w:ins>
      <w:ins w:id="80" w:author="Alejandro Damian Serrano" w:date="2023-07-06T14:22:00Z">
        <w:r w:rsidR="00C4178C">
          <w:rPr>
            <w:sz w:val="24"/>
            <w:szCs w:val="24"/>
          </w:rPr>
          <w:t>other simpler terminal architectures. We summarized the develo</w:t>
        </w:r>
      </w:ins>
      <w:ins w:id="81" w:author="Alejandro Damian Serrano" w:date="2023-07-06T14:23:00Z">
        <w:r w:rsidR="00C4178C">
          <w:rPr>
            <w:sz w:val="24"/>
            <w:szCs w:val="24"/>
          </w:rPr>
          <w:t>pmental relationships between architectures</w:t>
        </w:r>
      </w:ins>
      <w:ins w:id="82" w:author="Alejandro Damian Serrano" w:date="2023-07-06T14:20:00Z">
        <w:r w:rsidR="00C4178C">
          <w:rPr>
            <w:sz w:val="24"/>
            <w:szCs w:val="24"/>
          </w:rPr>
          <w:t xml:space="preserve"> </w:t>
        </w:r>
      </w:ins>
      <w:del w:id="83" w:author="Alejandro Damian Serrano" w:date="2023-07-06T14:17:00Z">
        <w:r w:rsidR="00425DD7" w:rsidRPr="00FE2422" w:rsidDel="00C4178C">
          <w:rPr>
            <w:sz w:val="24"/>
            <w:szCs w:val="24"/>
          </w:rPr>
          <w:delText xml:space="preserve">with non-transversal adult architectures </w:delText>
        </w:r>
      </w:del>
      <w:del w:id="84" w:author="Alejandro Damian Serrano" w:date="2023-07-06T14:23:00Z">
        <w:r w:rsidR="00425DD7" w:rsidRPr="00FE2422" w:rsidDel="00C4178C">
          <w:rPr>
            <w:sz w:val="24"/>
            <w:szCs w:val="24"/>
          </w:rPr>
          <w:delText>fall under</w:delText>
        </w:r>
      </w:del>
      <w:ins w:id="85" w:author="Alejandro Damian Serrano" w:date="2023-07-06T14:23:00Z">
        <w:r w:rsidR="00C4178C">
          <w:rPr>
            <w:sz w:val="24"/>
            <w:szCs w:val="24"/>
          </w:rPr>
          <w:t>as</w:t>
        </w:r>
      </w:ins>
      <w:r w:rsidR="00425DD7" w:rsidRPr="00FE2422">
        <w:rPr>
          <w:sz w:val="24"/>
          <w:szCs w:val="24"/>
        </w:rPr>
        <w:t xml:space="preserve"> three </w:t>
      </w:r>
      <w:del w:id="86" w:author="Alejandro Damian Serrano" w:date="2023-07-06T14:39:00Z">
        <w:r w:rsidR="00425DD7" w:rsidRPr="00FE2422" w:rsidDel="00F15CAF">
          <w:rPr>
            <w:sz w:val="24"/>
            <w:szCs w:val="24"/>
          </w:rPr>
          <w:delText xml:space="preserve">distinct </w:delText>
        </w:r>
      </w:del>
      <w:ins w:id="87" w:author="Alejandro Damian Serrano" w:date="2023-07-06T14:39:00Z">
        <w:r w:rsidR="00F15CAF">
          <w:rPr>
            <w:sz w:val="24"/>
            <w:szCs w:val="24"/>
          </w:rPr>
          <w:t>hypothesized</w:t>
        </w:r>
        <w:r w:rsidR="00F15CAF" w:rsidRPr="00FE2422">
          <w:rPr>
            <w:sz w:val="24"/>
            <w:szCs w:val="24"/>
          </w:rPr>
          <w:t xml:space="preserve"> </w:t>
        </w:r>
      </w:ins>
      <w:r w:rsidR="00425DD7" w:rsidRPr="00FE2422">
        <w:rPr>
          <w:sz w:val="24"/>
          <w:szCs w:val="24"/>
        </w:rPr>
        <w:t xml:space="preserve">developmental transition pathways </w:t>
      </w:r>
      <w:ins w:id="88" w:author="Alejandro Damian Serrano" w:date="2023-07-06T14:23:00Z">
        <w:r w:rsidR="00C4178C">
          <w:rPr>
            <w:sz w:val="24"/>
            <w:szCs w:val="24"/>
          </w:rPr>
          <w:t xml:space="preserve">(depicted in </w:t>
        </w:r>
      </w:ins>
      <w:del w:id="89" w:author="Alejandro Damian Serrano" w:date="2023-07-06T14:23:00Z">
        <w:r w:rsidR="00425DD7" w:rsidRPr="00FE2422" w:rsidDel="00C4178C">
          <w:rPr>
            <w:sz w:val="24"/>
            <w:szCs w:val="24"/>
          </w:rPr>
          <w:delText>(</w:delText>
        </w:r>
      </w:del>
      <w:r w:rsidR="00425DD7" w:rsidRPr="00FE2422">
        <w:rPr>
          <w:sz w:val="24"/>
          <w:szCs w:val="24"/>
        </w:rPr>
        <w:t>Fig</w:t>
      </w:r>
      <w:ins w:id="90" w:author="Alejandro Damian Serrano" w:date="2023-07-06T14:23:00Z">
        <w:r w:rsidR="00C4178C">
          <w:rPr>
            <w:sz w:val="24"/>
            <w:szCs w:val="24"/>
          </w:rPr>
          <w:t>ure</w:t>
        </w:r>
      </w:ins>
      <w:del w:id="91" w:author="Alejandro Damian Serrano" w:date="2023-07-06T14:23:00Z">
        <w:r w:rsidR="00425DD7" w:rsidRPr="00FE2422" w:rsidDel="00C4178C">
          <w:rPr>
            <w:sz w:val="24"/>
            <w:szCs w:val="24"/>
          </w:rPr>
          <w:delText>.</w:delText>
        </w:r>
      </w:del>
      <w:r w:rsidR="00425DD7" w:rsidRPr="00FE2422">
        <w:rPr>
          <w:sz w:val="24"/>
          <w:szCs w:val="24"/>
        </w:rPr>
        <w:t xml:space="preserve"> 6</w:t>
      </w:r>
      <w:ins w:id="92" w:author="Alejandro Damian Serrano" w:date="2023-07-06T14:23:00Z">
        <w:r w:rsidR="00C4178C">
          <w:rPr>
            <w:sz w:val="24"/>
            <w:szCs w:val="24"/>
          </w:rPr>
          <w:t>)</w:t>
        </w:r>
      </w:ins>
      <w:ins w:id="93" w:author="Alejandro Damian Serrano" w:date="2023-07-06T14:24:00Z">
        <w:r w:rsidR="00C4178C">
          <w:rPr>
            <w:sz w:val="24"/>
            <w:szCs w:val="24"/>
          </w:rPr>
          <w:t>, each characterized by specific zooid rearrangement processes</w:t>
        </w:r>
      </w:ins>
      <w:del w:id="94" w:author="Alejandro Damian Serrano" w:date="2023-07-06T14:23:00Z">
        <w:r w:rsidR="00425DD7" w:rsidRPr="00FE2422" w:rsidDel="00C4178C">
          <w:rPr>
            <w:sz w:val="24"/>
            <w:szCs w:val="24"/>
          </w:rPr>
          <w:delText>)</w:delText>
        </w:r>
      </w:del>
      <w:r w:rsidR="00425DD7" w:rsidRPr="00FE2422">
        <w:rPr>
          <w:sz w:val="24"/>
          <w:szCs w:val="24"/>
        </w:rPr>
        <w:t xml:space="preserve">. </w:t>
      </w:r>
    </w:p>
    <w:p w14:paraId="090E5292" w14:textId="424313A2" w:rsidR="003E4853" w:rsidRPr="00FE2422" w:rsidRDefault="00425DD7" w:rsidP="004413FA">
      <w:pPr>
        <w:spacing w:line="480" w:lineRule="auto"/>
        <w:ind w:firstLine="720"/>
        <w:rPr>
          <w:sz w:val="24"/>
          <w:szCs w:val="24"/>
        </w:rPr>
      </w:pPr>
      <w:r w:rsidRPr="00FE2422">
        <w:rPr>
          <w:sz w:val="24"/>
          <w:szCs w:val="24"/>
        </w:rPr>
        <w:t>First there is the</w:t>
      </w:r>
      <w:ins w:id="95" w:author="Alejandro Damian Serrano" w:date="2023-07-06T14:39:00Z">
        <w:r w:rsidR="00F15CAF">
          <w:rPr>
            <w:sz w:val="24"/>
            <w:szCs w:val="24"/>
          </w:rPr>
          <w:t xml:space="preserve"> hypothesized</w:t>
        </w:r>
      </w:ins>
      <w:r w:rsidRPr="00FE2422">
        <w:rPr>
          <w:sz w:val="24"/>
          <w:szCs w:val="24"/>
        </w:rPr>
        <w:t xml:space="preserve"> pathway that leads to the architectures found in </w:t>
      </w:r>
      <w:r w:rsidRPr="00FE2422">
        <w:rPr>
          <w:i/>
          <w:sz w:val="24"/>
          <w:szCs w:val="24"/>
        </w:rPr>
        <w:t>Cyclosalpa</w:t>
      </w:r>
      <w:r w:rsidRPr="00FE2422">
        <w:rPr>
          <w:sz w:val="24"/>
          <w:szCs w:val="24"/>
        </w:rPr>
        <w:t xml:space="preserve"> spp. These blastozooid chains continue their development in a transversal arrangement (dorsoventral zooid-stolon angle of 90°) but grow peduncles that separate the zooids from the stolon attachment point and from their chiral ventral neighbor. Moreover, discrete sets of budding salps bundle together, where the attachment points of their peduncles remain attached to a central point and detached from other sets. These radial aggregations (whorls) are formed by two chiral, </w:t>
      </w:r>
      <w:r w:rsidR="002F7738" w:rsidRPr="00FE2422">
        <w:rPr>
          <w:sz w:val="24"/>
          <w:szCs w:val="24"/>
        </w:rPr>
        <w:t>bilaterally symmetrical</w:t>
      </w:r>
      <w:r w:rsidRPr="00FE2422">
        <w:rPr>
          <w:sz w:val="24"/>
          <w:szCs w:val="24"/>
        </w:rPr>
        <w:t>, semicircular sets of zooids (Ritter &amp; Johnson 1911). In the first stage of the transformation,</w:t>
      </w:r>
      <w:ins w:id="96" w:author="Alejandro Damian Serrano" w:date="2023-07-06T14:27:00Z">
        <w:r w:rsidR="000E47F8">
          <w:rPr>
            <w:sz w:val="24"/>
            <w:szCs w:val="24"/>
          </w:rPr>
          <w:t xml:space="preserve"> we observe</w:t>
        </w:r>
      </w:ins>
      <w:r w:rsidRPr="00FE2422">
        <w:rPr>
          <w:sz w:val="24"/>
          <w:szCs w:val="24"/>
        </w:rPr>
        <w:t xml:space="preserve"> the</w:t>
      </w:r>
      <w:ins w:id="97" w:author="Alejandro Damian Serrano" w:date="2023-07-06T14:27:00Z">
        <w:r w:rsidR="000E47F8">
          <w:rPr>
            <w:sz w:val="24"/>
            <w:szCs w:val="24"/>
          </w:rPr>
          <w:t xml:space="preserve"> formation of the</w:t>
        </w:r>
      </w:ins>
      <w:r w:rsidRPr="00FE2422">
        <w:rPr>
          <w:sz w:val="24"/>
          <w:szCs w:val="24"/>
        </w:rPr>
        <w:t xml:space="preserve"> whorl architecture</w:t>
      </w:r>
      <w:del w:id="98" w:author="Alejandro Damian Serrano" w:date="2023-07-06T14:27:00Z">
        <w:r w:rsidRPr="00FE2422" w:rsidDel="000E47F8">
          <w:rPr>
            <w:sz w:val="24"/>
            <w:szCs w:val="24"/>
          </w:rPr>
          <w:delText xml:space="preserve"> </w:delText>
        </w:r>
      </w:del>
      <w:ins w:id="99" w:author="Alejandro Damian Serrano" w:date="2023-07-06T14:28:00Z">
        <w:r w:rsidR="000E47F8">
          <w:rPr>
            <w:sz w:val="24"/>
            <w:szCs w:val="24"/>
          </w:rPr>
          <w:t xml:space="preserve"> (e.g., Fig. 3E)</w:t>
        </w:r>
      </w:ins>
      <w:del w:id="100" w:author="Alejandro Damian Serrano" w:date="2023-07-06T14:27:00Z">
        <w:r w:rsidRPr="00FE2422" w:rsidDel="000E47F8">
          <w:rPr>
            <w:sz w:val="24"/>
            <w:szCs w:val="24"/>
          </w:rPr>
          <w:delText>is formed</w:delText>
        </w:r>
      </w:del>
      <w:r w:rsidRPr="00FE2422">
        <w:rPr>
          <w:sz w:val="24"/>
          <w:szCs w:val="24"/>
        </w:rPr>
        <w:t>. The</w:t>
      </w:r>
      <w:del w:id="101" w:author="Alejandro Damian Serrano" w:date="2023-07-06T14:28:00Z">
        <w:r w:rsidRPr="00FE2422" w:rsidDel="000E47F8">
          <w:rPr>
            <w:sz w:val="24"/>
            <w:szCs w:val="24"/>
          </w:rPr>
          <w:delText>se</w:delText>
        </w:r>
      </w:del>
      <w:r w:rsidRPr="00FE2422">
        <w:rPr>
          <w:sz w:val="24"/>
          <w:szCs w:val="24"/>
        </w:rPr>
        <w:t xml:space="preserve"> </w:t>
      </w:r>
      <w:r w:rsidRPr="00FE2422">
        <w:rPr>
          <w:sz w:val="24"/>
          <w:szCs w:val="24"/>
        </w:rPr>
        <w:lastRenderedPageBreak/>
        <w:t xml:space="preserve">zooids </w:t>
      </w:r>
      <w:ins w:id="102" w:author="Alejandro Damian Serrano" w:date="2023-07-06T14:28:00Z">
        <w:r w:rsidR="000E47F8">
          <w:rPr>
            <w:sz w:val="24"/>
            <w:szCs w:val="24"/>
          </w:rPr>
          <w:t xml:space="preserve">in this architecture </w:t>
        </w:r>
      </w:ins>
      <w:r w:rsidRPr="00FE2422">
        <w:rPr>
          <w:sz w:val="24"/>
          <w:szCs w:val="24"/>
        </w:rPr>
        <w:t xml:space="preserve">are packed together tightly in a wheel shape due to the short peduncles (Fig. 2B). </w:t>
      </w:r>
      <w:del w:id="103" w:author="Alejandro Damian Serrano" w:date="2023-07-06T14:29:00Z">
        <w:r w:rsidRPr="00FE2422" w:rsidDel="000E47F8">
          <w:rPr>
            <w:sz w:val="24"/>
            <w:szCs w:val="24"/>
          </w:rPr>
          <w:delText>These are</w:delText>
        </w:r>
      </w:del>
      <w:ins w:id="104" w:author="Alejandro Damian Serrano" w:date="2023-07-06T14:29:00Z">
        <w:r w:rsidR="000E47F8">
          <w:rPr>
            <w:sz w:val="24"/>
            <w:szCs w:val="24"/>
          </w:rPr>
          <w:t>We</w:t>
        </w:r>
      </w:ins>
      <w:r w:rsidRPr="00FE2422">
        <w:rPr>
          <w:sz w:val="24"/>
          <w:szCs w:val="24"/>
        </w:rPr>
        <w:t xml:space="preserve"> found</w:t>
      </w:r>
      <w:ins w:id="105" w:author="Alejandro Damian Serrano" w:date="2023-07-06T14:29:00Z">
        <w:r w:rsidR="000E47F8">
          <w:rPr>
            <w:sz w:val="24"/>
            <w:szCs w:val="24"/>
          </w:rPr>
          <w:t xml:space="preserve"> this terminal architecture</w:t>
        </w:r>
      </w:ins>
      <w:r w:rsidRPr="00FE2422">
        <w:rPr>
          <w:sz w:val="24"/>
          <w:szCs w:val="24"/>
        </w:rPr>
        <w:t xml:space="preserve"> in many </w:t>
      </w:r>
      <w:r w:rsidRPr="00FE2422">
        <w:rPr>
          <w:i/>
          <w:sz w:val="24"/>
          <w:szCs w:val="24"/>
        </w:rPr>
        <w:t>Cyclosalpa</w:t>
      </w:r>
      <w:r w:rsidRPr="00FE2422">
        <w:rPr>
          <w:sz w:val="24"/>
          <w:szCs w:val="24"/>
        </w:rPr>
        <w:t xml:space="preserve"> species such as </w:t>
      </w:r>
      <w:r w:rsidRPr="00FE2422">
        <w:rPr>
          <w:i/>
          <w:sz w:val="24"/>
          <w:szCs w:val="24"/>
        </w:rPr>
        <w:t xml:space="preserve">C. affinis, C. </w:t>
      </w:r>
      <w:proofErr w:type="spellStart"/>
      <w:r w:rsidRPr="00FE2422">
        <w:rPr>
          <w:i/>
          <w:sz w:val="24"/>
          <w:szCs w:val="24"/>
        </w:rPr>
        <w:t>quadriluminis</w:t>
      </w:r>
      <w:proofErr w:type="spellEnd"/>
      <w:r w:rsidR="002F7738">
        <w:rPr>
          <w:iCs/>
          <w:sz w:val="24"/>
          <w:szCs w:val="24"/>
        </w:rPr>
        <w:t xml:space="preserve"> Berner, 1955</w:t>
      </w:r>
      <w:r w:rsidRPr="00FE2422">
        <w:rPr>
          <w:i/>
          <w:sz w:val="24"/>
          <w:szCs w:val="24"/>
        </w:rPr>
        <w:t xml:space="preserve">, </w:t>
      </w:r>
      <w:r w:rsidRPr="00FE2422">
        <w:rPr>
          <w:sz w:val="24"/>
          <w:szCs w:val="24"/>
        </w:rPr>
        <w:t>and</w:t>
      </w:r>
      <w:r w:rsidRPr="00FE2422">
        <w:rPr>
          <w:i/>
          <w:sz w:val="24"/>
          <w:szCs w:val="24"/>
        </w:rPr>
        <w:t xml:space="preserve"> C. </w:t>
      </w:r>
      <w:proofErr w:type="spellStart"/>
      <w:r w:rsidRPr="00FE2422">
        <w:rPr>
          <w:i/>
          <w:sz w:val="24"/>
          <w:szCs w:val="24"/>
        </w:rPr>
        <w:t>bakeri</w:t>
      </w:r>
      <w:proofErr w:type="spellEnd"/>
      <w:r w:rsidR="002F7738">
        <w:rPr>
          <w:iCs/>
          <w:sz w:val="24"/>
          <w:szCs w:val="24"/>
        </w:rPr>
        <w:t xml:space="preserve"> Ritter, 1905</w:t>
      </w:r>
      <w:r w:rsidRPr="00FE2422">
        <w:rPr>
          <w:sz w:val="24"/>
          <w:szCs w:val="24"/>
        </w:rPr>
        <w:t xml:space="preserve">. In </w:t>
      </w:r>
      <w:r w:rsidRPr="00FE2422">
        <w:rPr>
          <w:i/>
          <w:sz w:val="24"/>
          <w:szCs w:val="24"/>
        </w:rPr>
        <w:t>C. affinis</w:t>
      </w:r>
      <w:r w:rsidRPr="00FE2422">
        <w:rPr>
          <w:sz w:val="24"/>
          <w:szCs w:val="24"/>
        </w:rPr>
        <w:t xml:space="preserve">, </w:t>
      </w:r>
      <w:ins w:id="106" w:author="Alejandro Damian Serrano" w:date="2023-07-06T14:29:00Z">
        <w:r w:rsidR="000E47F8">
          <w:rPr>
            <w:sz w:val="24"/>
            <w:szCs w:val="24"/>
          </w:rPr>
          <w:t xml:space="preserve">we saw </w:t>
        </w:r>
      </w:ins>
      <w:r w:rsidRPr="00FE2422">
        <w:rPr>
          <w:sz w:val="24"/>
          <w:szCs w:val="24"/>
        </w:rPr>
        <w:t>these whorls remain</w:t>
      </w:r>
      <w:ins w:id="107" w:author="Alejandro Damian Serrano" w:date="2023-07-06T14:29:00Z">
        <w:r w:rsidR="000E47F8">
          <w:rPr>
            <w:sz w:val="24"/>
            <w:szCs w:val="24"/>
          </w:rPr>
          <w:t>ing</w:t>
        </w:r>
      </w:ins>
      <w:r w:rsidRPr="00FE2422">
        <w:rPr>
          <w:sz w:val="24"/>
          <w:szCs w:val="24"/>
        </w:rPr>
        <w:t xml:space="preserve"> attached to each other for a longer time than in other species and adult whorls can often be found conjoined. A further</w:t>
      </w:r>
      <w:ins w:id="108" w:author="Alejandro Damian Serrano" w:date="2023-07-06T14:29:00Z">
        <w:r w:rsidR="000E47F8">
          <w:rPr>
            <w:sz w:val="24"/>
            <w:szCs w:val="24"/>
          </w:rPr>
          <w:t xml:space="preserve"> (more developmentally derived)</w:t>
        </w:r>
      </w:ins>
      <w:r w:rsidRPr="00FE2422">
        <w:rPr>
          <w:sz w:val="24"/>
          <w:szCs w:val="24"/>
        </w:rPr>
        <w:t xml:space="preserve"> stage in this transformation is the cluster architecture, where </w:t>
      </w:r>
      <w:ins w:id="109" w:author="Alejandro Damian Serrano" w:date="2023-07-06T14:30:00Z">
        <w:r w:rsidR="000E47F8">
          <w:rPr>
            <w:sz w:val="24"/>
            <w:szCs w:val="24"/>
          </w:rPr>
          <w:t xml:space="preserve">after reaching the ‘whorl’ intermediate stage, </w:t>
        </w:r>
      </w:ins>
      <w:r w:rsidRPr="00FE2422">
        <w:rPr>
          <w:sz w:val="24"/>
          <w:szCs w:val="24"/>
        </w:rPr>
        <w:t xml:space="preserve">the peduncles grow </w:t>
      </w:r>
      <w:del w:id="110" w:author="Alejandro Damian Serrano" w:date="2023-07-06T14:30:00Z">
        <w:r w:rsidRPr="00FE2422" w:rsidDel="000E47F8">
          <w:rPr>
            <w:sz w:val="24"/>
            <w:szCs w:val="24"/>
          </w:rPr>
          <w:delText>so long</w:delText>
        </w:r>
      </w:del>
      <w:ins w:id="111" w:author="Alejandro Damian Serrano" w:date="2023-07-06T14:30:00Z">
        <w:r w:rsidR="000E47F8">
          <w:rPr>
            <w:sz w:val="24"/>
            <w:szCs w:val="24"/>
          </w:rPr>
          <w:t>longer to the point</w:t>
        </w:r>
      </w:ins>
      <w:r w:rsidRPr="00FE2422">
        <w:rPr>
          <w:sz w:val="24"/>
          <w:szCs w:val="24"/>
        </w:rPr>
        <w:t xml:space="preserve"> that zooids are no longer attached laterally to each other (Fig. 2C</w:t>
      </w:r>
      <w:r w:rsidR="002F7738" w:rsidRPr="00FE2422">
        <w:rPr>
          <w:sz w:val="24"/>
          <w:szCs w:val="24"/>
        </w:rPr>
        <w:t>) and</w:t>
      </w:r>
      <w:r w:rsidRPr="00FE2422">
        <w:rPr>
          <w:sz w:val="24"/>
          <w:szCs w:val="24"/>
        </w:rPr>
        <w:t xml:space="preserve"> can freely bob around and end up arranged in hemispherical </w:t>
      </w:r>
      <w:r w:rsidR="0046048A">
        <w:rPr>
          <w:sz w:val="24"/>
          <w:szCs w:val="24"/>
        </w:rPr>
        <w:t xml:space="preserve">or spherical </w:t>
      </w:r>
      <w:r w:rsidRPr="00FE2422">
        <w:rPr>
          <w:sz w:val="24"/>
          <w:szCs w:val="24"/>
        </w:rPr>
        <w:t xml:space="preserve">sets. </w:t>
      </w:r>
      <w:ins w:id="112" w:author="Alejandro Damian Serrano" w:date="2023-07-06T14:30:00Z">
        <w:r w:rsidR="000E47F8">
          <w:rPr>
            <w:sz w:val="24"/>
            <w:szCs w:val="24"/>
          </w:rPr>
          <w:t xml:space="preserve">We </w:t>
        </w:r>
      </w:ins>
      <w:del w:id="113" w:author="Alejandro Damian Serrano" w:date="2023-07-06T14:30:00Z">
        <w:r w:rsidRPr="00FE2422" w:rsidDel="000E47F8">
          <w:rPr>
            <w:sz w:val="24"/>
            <w:szCs w:val="24"/>
          </w:rPr>
          <w:delText xml:space="preserve">These are </w:delText>
        </w:r>
      </w:del>
      <w:r w:rsidRPr="00FE2422">
        <w:rPr>
          <w:sz w:val="24"/>
          <w:szCs w:val="24"/>
        </w:rPr>
        <w:t>found</w:t>
      </w:r>
      <w:ins w:id="114" w:author="Alejandro Damian Serrano" w:date="2023-07-06T14:30:00Z">
        <w:r w:rsidR="000E47F8">
          <w:rPr>
            <w:sz w:val="24"/>
            <w:szCs w:val="24"/>
          </w:rPr>
          <w:t xml:space="preserve"> the cluster termina</w:t>
        </w:r>
      </w:ins>
      <w:ins w:id="115" w:author="Alejandro Damian Serrano" w:date="2023-07-06T14:31:00Z">
        <w:r w:rsidR="000E47F8">
          <w:rPr>
            <w:sz w:val="24"/>
            <w:szCs w:val="24"/>
          </w:rPr>
          <w:t>l architecture</w:t>
        </w:r>
      </w:ins>
      <w:r w:rsidRPr="00FE2422">
        <w:rPr>
          <w:sz w:val="24"/>
          <w:szCs w:val="24"/>
        </w:rPr>
        <w:t xml:space="preserve"> in other </w:t>
      </w:r>
      <w:r w:rsidRPr="00FE2422">
        <w:rPr>
          <w:i/>
          <w:sz w:val="24"/>
          <w:szCs w:val="24"/>
        </w:rPr>
        <w:t>Cyclosalpa</w:t>
      </w:r>
      <w:r w:rsidRPr="00FE2422">
        <w:rPr>
          <w:sz w:val="24"/>
          <w:szCs w:val="24"/>
        </w:rPr>
        <w:t xml:space="preserve"> species such as </w:t>
      </w:r>
      <w:r w:rsidRPr="00FE2422">
        <w:rPr>
          <w:i/>
          <w:sz w:val="24"/>
          <w:szCs w:val="24"/>
        </w:rPr>
        <w:t xml:space="preserve">C. </w:t>
      </w:r>
      <w:proofErr w:type="spellStart"/>
      <w:r w:rsidRPr="00FE2422">
        <w:rPr>
          <w:i/>
          <w:sz w:val="24"/>
          <w:szCs w:val="24"/>
        </w:rPr>
        <w:t>sewelli</w:t>
      </w:r>
      <w:proofErr w:type="spellEnd"/>
      <w:r w:rsidR="002F7738">
        <w:rPr>
          <w:iCs/>
          <w:sz w:val="24"/>
          <w:szCs w:val="24"/>
        </w:rPr>
        <w:t xml:space="preserve"> Metcalf, 1927</w:t>
      </w:r>
      <w:r w:rsidRPr="00FE2422">
        <w:rPr>
          <w:i/>
          <w:sz w:val="24"/>
          <w:szCs w:val="24"/>
        </w:rPr>
        <w:t>, C. pinnata</w:t>
      </w:r>
      <w:r w:rsidR="002F7738">
        <w:rPr>
          <w:iCs/>
          <w:sz w:val="24"/>
          <w:szCs w:val="24"/>
        </w:rPr>
        <w:t xml:space="preserve"> </w:t>
      </w:r>
      <w:r w:rsidR="002F7738" w:rsidRPr="002F7738">
        <w:rPr>
          <w:iCs/>
          <w:sz w:val="24"/>
          <w:szCs w:val="24"/>
        </w:rPr>
        <w:t>(</w:t>
      </w:r>
      <w:proofErr w:type="spellStart"/>
      <w:r w:rsidR="002F7738" w:rsidRPr="002F7738">
        <w:rPr>
          <w:iCs/>
          <w:sz w:val="24"/>
          <w:szCs w:val="24"/>
        </w:rPr>
        <w:t>Forskål</w:t>
      </w:r>
      <w:proofErr w:type="spellEnd"/>
      <w:r w:rsidR="002F7738" w:rsidRPr="002F7738">
        <w:rPr>
          <w:iCs/>
          <w:sz w:val="24"/>
          <w:szCs w:val="24"/>
        </w:rPr>
        <w:t>, 1775)</w:t>
      </w:r>
      <w:ins w:id="116" w:author="Alejandro Damian Serrano" w:date="2023-07-06T14:31:00Z">
        <w:r w:rsidR="000E47F8">
          <w:rPr>
            <w:iCs/>
            <w:sz w:val="24"/>
            <w:szCs w:val="24"/>
          </w:rPr>
          <w:t xml:space="preserve"> (observed in the field</w:t>
        </w:r>
      </w:ins>
      <w:ins w:id="117" w:author="Alejandro Damian Serrano" w:date="2023-07-06T14:32:00Z">
        <w:r w:rsidR="000E47F8">
          <w:rPr>
            <w:iCs/>
            <w:sz w:val="24"/>
            <w:szCs w:val="24"/>
          </w:rPr>
          <w:t xml:space="preserve"> but </w:t>
        </w:r>
      </w:ins>
      <w:ins w:id="118" w:author="Alejandro Damian Serrano" w:date="2023-07-06T14:31:00Z">
        <w:r w:rsidR="000E47F8">
          <w:rPr>
            <w:iCs/>
            <w:sz w:val="24"/>
            <w:szCs w:val="24"/>
          </w:rPr>
          <w:t xml:space="preserve">not photographed </w:t>
        </w:r>
      </w:ins>
      <w:ins w:id="119" w:author="Alejandro Damian Serrano" w:date="2023-07-06T14:32:00Z">
        <w:r w:rsidR="000E47F8">
          <w:rPr>
            <w:iCs/>
            <w:sz w:val="24"/>
            <w:szCs w:val="24"/>
          </w:rPr>
          <w:t>for</w:t>
        </w:r>
      </w:ins>
      <w:ins w:id="120" w:author="Alejandro Damian Serrano" w:date="2023-07-06T14:31:00Z">
        <w:r w:rsidR="000E47F8">
          <w:rPr>
            <w:iCs/>
            <w:sz w:val="24"/>
            <w:szCs w:val="24"/>
          </w:rPr>
          <w:t xml:space="preserve"> this study)</w:t>
        </w:r>
      </w:ins>
      <w:r w:rsidRPr="00FE2422">
        <w:rPr>
          <w:i/>
          <w:sz w:val="24"/>
          <w:szCs w:val="24"/>
        </w:rPr>
        <w:t>,</w:t>
      </w:r>
      <w:r w:rsidRPr="00FE2422">
        <w:rPr>
          <w:sz w:val="24"/>
          <w:szCs w:val="24"/>
        </w:rPr>
        <w:t xml:space="preserve"> and </w:t>
      </w:r>
      <w:r w:rsidRPr="00FE2422">
        <w:rPr>
          <w:i/>
          <w:sz w:val="24"/>
          <w:szCs w:val="24"/>
        </w:rPr>
        <w:t xml:space="preserve">C. </w:t>
      </w:r>
      <w:proofErr w:type="spellStart"/>
      <w:r w:rsidRPr="00FE2422">
        <w:rPr>
          <w:i/>
          <w:sz w:val="24"/>
          <w:szCs w:val="24"/>
        </w:rPr>
        <w:t>polae</w:t>
      </w:r>
      <w:proofErr w:type="spellEnd"/>
      <w:r w:rsidR="00E465C2">
        <w:rPr>
          <w:iCs/>
          <w:sz w:val="24"/>
          <w:szCs w:val="24"/>
        </w:rPr>
        <w:t xml:space="preserve"> </w:t>
      </w:r>
      <w:proofErr w:type="spellStart"/>
      <w:r w:rsidR="00E465C2">
        <w:rPr>
          <w:iCs/>
          <w:sz w:val="24"/>
          <w:szCs w:val="24"/>
        </w:rPr>
        <w:t>Sigl</w:t>
      </w:r>
      <w:proofErr w:type="spellEnd"/>
      <w:r w:rsidR="00E465C2">
        <w:rPr>
          <w:iCs/>
          <w:sz w:val="24"/>
          <w:szCs w:val="24"/>
        </w:rPr>
        <w:t>, 1912</w:t>
      </w:r>
      <w:r w:rsidRPr="00FE2422">
        <w:rPr>
          <w:i/>
          <w:sz w:val="24"/>
          <w:szCs w:val="24"/>
        </w:rPr>
        <w:t>.</w:t>
      </w:r>
      <w:r w:rsidRPr="00FE2422">
        <w:rPr>
          <w:sz w:val="24"/>
          <w:szCs w:val="24"/>
        </w:rPr>
        <w:t xml:space="preserve"> These cluster bundles </w:t>
      </w:r>
      <w:del w:id="121" w:author="Alejandro Damian Serrano" w:date="2023-07-06T14:32:00Z">
        <w:r w:rsidRPr="00FE2422" w:rsidDel="000E47F8">
          <w:rPr>
            <w:sz w:val="24"/>
            <w:szCs w:val="24"/>
          </w:rPr>
          <w:delText xml:space="preserve">typically </w:delText>
        </w:r>
      </w:del>
      <w:ins w:id="122" w:author="Alejandro Damian Serrano" w:date="2023-07-06T14:32:00Z">
        <w:r w:rsidR="000E47F8">
          <w:rPr>
            <w:sz w:val="24"/>
            <w:szCs w:val="24"/>
          </w:rPr>
          <w:t>appear to</w:t>
        </w:r>
        <w:r w:rsidR="000E47F8" w:rsidRPr="00FE2422">
          <w:rPr>
            <w:sz w:val="24"/>
            <w:szCs w:val="24"/>
          </w:rPr>
          <w:t xml:space="preserve"> </w:t>
        </w:r>
      </w:ins>
      <w:r w:rsidRPr="00FE2422">
        <w:rPr>
          <w:sz w:val="24"/>
          <w:szCs w:val="24"/>
        </w:rPr>
        <w:t xml:space="preserve">contain many more zooids than those in whorls. </w:t>
      </w:r>
      <w:ins w:id="123" w:author="Alejandro Damian Serrano" w:date="2023-07-06T14:33:00Z">
        <w:r w:rsidR="000E47F8">
          <w:rPr>
            <w:sz w:val="24"/>
            <w:szCs w:val="24"/>
          </w:rPr>
          <w:t>From our observations of</w:t>
        </w:r>
      </w:ins>
      <w:del w:id="124" w:author="Alejandro Damian Serrano" w:date="2023-07-06T14:33:00Z">
        <w:r w:rsidRPr="00FE2422" w:rsidDel="000E47F8">
          <w:rPr>
            <w:sz w:val="24"/>
            <w:szCs w:val="24"/>
          </w:rPr>
          <w:delText>I</w:delText>
        </w:r>
      </w:del>
      <w:ins w:id="125" w:author="Alejandro Damian Serrano" w:date="2023-07-06T14:32:00Z">
        <w:r w:rsidR="000E47F8">
          <w:rPr>
            <w:sz w:val="24"/>
            <w:szCs w:val="24"/>
          </w:rPr>
          <w:t xml:space="preserve"> the development of </w:t>
        </w:r>
        <w:r w:rsidR="000E47F8" w:rsidRPr="000E47F8">
          <w:rPr>
            <w:i/>
            <w:iCs/>
            <w:sz w:val="24"/>
            <w:szCs w:val="24"/>
            <w:rPrChange w:id="126" w:author="Alejandro Damian Serrano" w:date="2023-07-06T14:32:00Z">
              <w:rPr>
                <w:sz w:val="24"/>
                <w:szCs w:val="24"/>
              </w:rPr>
            </w:rPrChange>
          </w:rPr>
          <w:t>C.</w:t>
        </w:r>
      </w:ins>
      <w:ins w:id="127" w:author="Alejandro Damian Serrano" w:date="2023-07-06T14:33:00Z">
        <w:r w:rsidR="000E47F8">
          <w:rPr>
            <w:i/>
            <w:iCs/>
            <w:sz w:val="24"/>
            <w:szCs w:val="24"/>
          </w:rPr>
          <w:t xml:space="preserve"> </w:t>
        </w:r>
      </w:ins>
      <w:proofErr w:type="spellStart"/>
      <w:ins w:id="128" w:author="Alejandro Damian Serrano" w:date="2023-07-06T14:32:00Z">
        <w:r w:rsidR="000E47F8" w:rsidRPr="000E47F8">
          <w:rPr>
            <w:i/>
            <w:iCs/>
            <w:sz w:val="24"/>
            <w:szCs w:val="24"/>
            <w:rPrChange w:id="129" w:author="Alejandro Damian Serrano" w:date="2023-07-06T14:32:00Z">
              <w:rPr>
                <w:sz w:val="24"/>
                <w:szCs w:val="24"/>
              </w:rPr>
            </w:rPrChange>
          </w:rPr>
          <w:t>sewelli</w:t>
        </w:r>
        <w:proofErr w:type="spellEnd"/>
        <w:r w:rsidR="000E47F8">
          <w:rPr>
            <w:sz w:val="24"/>
            <w:szCs w:val="24"/>
          </w:rPr>
          <w:t xml:space="preserve">, </w:t>
        </w:r>
      </w:ins>
      <w:ins w:id="130" w:author="Alejandro Damian Serrano" w:date="2023-07-06T14:33:00Z">
        <w:r w:rsidR="000E47F8">
          <w:rPr>
            <w:sz w:val="24"/>
            <w:szCs w:val="24"/>
          </w:rPr>
          <w:t>we were not able to discern</w:t>
        </w:r>
      </w:ins>
      <w:del w:id="131" w:author="Alejandro Damian Serrano" w:date="2023-07-06T14:33:00Z">
        <w:r w:rsidRPr="00FE2422" w:rsidDel="000E47F8">
          <w:rPr>
            <w:sz w:val="24"/>
            <w:szCs w:val="24"/>
          </w:rPr>
          <w:delText>t is unclear</w:delText>
        </w:r>
      </w:del>
      <w:r w:rsidRPr="00FE2422">
        <w:rPr>
          <w:sz w:val="24"/>
          <w:szCs w:val="24"/>
        </w:rPr>
        <w:t xml:space="preserve"> whether </w:t>
      </w:r>
      <w:ins w:id="132" w:author="Alejandro Damian Serrano" w:date="2023-07-06T14:33:00Z">
        <w:r w:rsidR="000E47F8">
          <w:rPr>
            <w:sz w:val="24"/>
            <w:szCs w:val="24"/>
          </w:rPr>
          <w:t xml:space="preserve">they </w:t>
        </w:r>
      </w:ins>
      <w:del w:id="133" w:author="Alejandro Damian Serrano" w:date="2023-07-06T14:33:00Z">
        <w:r w:rsidRPr="00FE2422" w:rsidDel="000E47F8">
          <w:rPr>
            <w:sz w:val="24"/>
            <w:szCs w:val="24"/>
          </w:rPr>
          <w:delText xml:space="preserve">these cluster architectures </w:delText>
        </w:r>
      </w:del>
      <w:r w:rsidRPr="00FE2422">
        <w:rPr>
          <w:sz w:val="24"/>
          <w:szCs w:val="24"/>
        </w:rPr>
        <w:t xml:space="preserve">ever go through a distinct ‘whorl’ stage </w:t>
      </w:r>
      <w:del w:id="134" w:author="Alejandro Damian Serrano" w:date="2023-07-06T14:33:00Z">
        <w:r w:rsidRPr="00FE2422" w:rsidDel="000E47F8">
          <w:rPr>
            <w:sz w:val="24"/>
            <w:szCs w:val="24"/>
          </w:rPr>
          <w:delText>in their development</w:delText>
        </w:r>
      </w:del>
      <w:ins w:id="135" w:author="Alejandro Damian Serrano" w:date="2023-07-06T14:33:00Z">
        <w:r w:rsidR="000E47F8">
          <w:rPr>
            <w:sz w:val="24"/>
            <w:szCs w:val="24"/>
          </w:rPr>
          <w:t xml:space="preserve">the way that </w:t>
        </w:r>
        <w:r w:rsidR="000E47F8" w:rsidRPr="000E47F8">
          <w:rPr>
            <w:i/>
            <w:iCs/>
            <w:sz w:val="24"/>
            <w:szCs w:val="24"/>
            <w:rPrChange w:id="136" w:author="Alejandro Damian Serrano" w:date="2023-07-06T14:33:00Z">
              <w:rPr>
                <w:sz w:val="24"/>
                <w:szCs w:val="24"/>
              </w:rPr>
            </w:rPrChange>
          </w:rPr>
          <w:t xml:space="preserve">C. </w:t>
        </w:r>
        <w:proofErr w:type="spellStart"/>
        <w:r w:rsidR="000E47F8" w:rsidRPr="000E47F8">
          <w:rPr>
            <w:i/>
            <w:iCs/>
            <w:sz w:val="24"/>
            <w:szCs w:val="24"/>
            <w:rPrChange w:id="137" w:author="Alejandro Damian Serrano" w:date="2023-07-06T14:33:00Z">
              <w:rPr>
                <w:sz w:val="24"/>
                <w:szCs w:val="24"/>
              </w:rPr>
            </w:rPrChange>
          </w:rPr>
          <w:t>polae</w:t>
        </w:r>
        <w:proofErr w:type="spellEnd"/>
        <w:r w:rsidR="000E47F8">
          <w:rPr>
            <w:sz w:val="24"/>
            <w:szCs w:val="24"/>
          </w:rPr>
          <w:t xml:space="preserve"> does</w:t>
        </w:r>
      </w:ins>
      <w:r w:rsidRPr="00FE2422">
        <w:rPr>
          <w:sz w:val="24"/>
          <w:szCs w:val="24"/>
        </w:rPr>
        <w:t xml:space="preserve">. The developing </w:t>
      </w:r>
      <w:ins w:id="138" w:author="Alejandro Damian Serrano" w:date="2023-07-06T14:33:00Z">
        <w:r w:rsidR="000E47F8">
          <w:rPr>
            <w:sz w:val="24"/>
            <w:szCs w:val="24"/>
          </w:rPr>
          <w:t xml:space="preserve">cluster </w:t>
        </w:r>
      </w:ins>
      <w:ins w:id="139" w:author="Alejandro Damian Serrano" w:date="2023-07-06T14:34:00Z">
        <w:r w:rsidR="000E47F8">
          <w:rPr>
            <w:sz w:val="24"/>
            <w:szCs w:val="24"/>
          </w:rPr>
          <w:t xml:space="preserve">and whorl </w:t>
        </w:r>
      </w:ins>
      <w:r w:rsidRPr="00FE2422">
        <w:rPr>
          <w:sz w:val="24"/>
          <w:szCs w:val="24"/>
        </w:rPr>
        <w:t>colonies we observed</w:t>
      </w:r>
      <w:ins w:id="140" w:author="Alejandro Damian Serrano" w:date="2023-07-06T14:34:00Z">
        <w:r w:rsidR="000E47F8">
          <w:rPr>
            <w:sz w:val="24"/>
            <w:szCs w:val="24"/>
          </w:rPr>
          <w:t xml:space="preserve"> all</w:t>
        </w:r>
      </w:ins>
      <w:del w:id="141" w:author="Alejandro Damian Serrano" w:date="2023-07-06T14:34:00Z">
        <w:r w:rsidRPr="00FE2422" w:rsidDel="000E47F8">
          <w:rPr>
            <w:sz w:val="24"/>
            <w:szCs w:val="24"/>
          </w:rPr>
          <w:delText xml:space="preserve"> do</w:delText>
        </w:r>
      </w:del>
      <w:r w:rsidRPr="00FE2422">
        <w:rPr>
          <w:sz w:val="24"/>
          <w:szCs w:val="24"/>
        </w:rPr>
        <w:t xml:space="preserve"> </w:t>
      </w:r>
      <w:ins w:id="142" w:author="Alejandro Damian Serrano" w:date="2023-07-06T14:34:00Z">
        <w:r w:rsidR="000E47F8">
          <w:rPr>
            <w:sz w:val="24"/>
            <w:szCs w:val="24"/>
          </w:rPr>
          <w:t>went</w:t>
        </w:r>
      </w:ins>
      <w:del w:id="143" w:author="Alejandro Damian Serrano" w:date="2023-07-06T14:34:00Z">
        <w:r w:rsidRPr="00FE2422" w:rsidDel="000E47F8">
          <w:rPr>
            <w:sz w:val="24"/>
            <w:szCs w:val="24"/>
          </w:rPr>
          <w:delText>go</w:delText>
        </w:r>
      </w:del>
      <w:r w:rsidRPr="00FE2422">
        <w:rPr>
          <w:sz w:val="24"/>
          <w:szCs w:val="24"/>
        </w:rPr>
        <w:t xml:space="preserve"> through a similar zooid-stolon allometry</w:t>
      </w:r>
      <w:del w:id="144" w:author="Alejandro Damian Serrano" w:date="2023-07-06T14:34:00Z">
        <w:r w:rsidRPr="00FE2422" w:rsidDel="000E47F8">
          <w:rPr>
            <w:sz w:val="24"/>
            <w:szCs w:val="24"/>
          </w:rPr>
          <w:delText xml:space="preserve"> as their whorl-shaped counterparts</w:delText>
        </w:r>
      </w:del>
      <w:r w:rsidRPr="00FE2422">
        <w:rPr>
          <w:sz w:val="24"/>
          <w:szCs w:val="24"/>
        </w:rPr>
        <w:t>, though</w:t>
      </w:r>
      <w:ins w:id="145" w:author="Alejandro Damian Serrano" w:date="2023-07-06T14:34:00Z">
        <w:r w:rsidR="000E47F8">
          <w:rPr>
            <w:sz w:val="24"/>
            <w:szCs w:val="24"/>
          </w:rPr>
          <w:t xml:space="preserve"> we were unable to determine whether</w:t>
        </w:r>
      </w:ins>
      <w:r w:rsidRPr="00FE2422">
        <w:rPr>
          <w:sz w:val="24"/>
          <w:szCs w:val="24"/>
        </w:rPr>
        <w:t xml:space="preserve"> the serial neighbor zooid detachment (Fig. 6) </w:t>
      </w:r>
      <w:del w:id="146" w:author="Alejandro Damian Serrano" w:date="2023-07-06T14:34:00Z">
        <w:r w:rsidRPr="00FE2422" w:rsidDel="000E47F8">
          <w:rPr>
            <w:sz w:val="24"/>
            <w:szCs w:val="24"/>
          </w:rPr>
          <w:delText xml:space="preserve">may </w:delText>
        </w:r>
      </w:del>
      <w:r w:rsidRPr="00FE2422">
        <w:rPr>
          <w:sz w:val="24"/>
          <w:szCs w:val="24"/>
        </w:rPr>
        <w:t>occur</w:t>
      </w:r>
      <w:ins w:id="147" w:author="Alejandro Damian Serrano" w:date="2023-07-06T14:34:00Z">
        <w:r w:rsidR="000E47F8">
          <w:rPr>
            <w:sz w:val="24"/>
            <w:szCs w:val="24"/>
          </w:rPr>
          <w:t>s</w:t>
        </w:r>
      </w:ins>
      <w:r w:rsidRPr="00FE2422">
        <w:rPr>
          <w:sz w:val="24"/>
          <w:szCs w:val="24"/>
        </w:rPr>
        <w:t xml:space="preserve"> before</w:t>
      </w:r>
      <w:ins w:id="148" w:author="Alejandro Damian Serrano" w:date="2023-07-06T14:34:00Z">
        <w:r w:rsidR="000E47F8">
          <w:rPr>
            <w:sz w:val="24"/>
            <w:szCs w:val="24"/>
          </w:rPr>
          <w:t xml:space="preserve"> or after</w:t>
        </w:r>
      </w:ins>
      <w:r w:rsidRPr="00FE2422">
        <w:rPr>
          <w:sz w:val="24"/>
          <w:szCs w:val="24"/>
        </w:rPr>
        <w:t xml:space="preserve"> the release of the radial aggregations.</w:t>
      </w:r>
    </w:p>
    <w:p w14:paraId="2AF20C71" w14:textId="3FBAEF6E" w:rsidR="003E4853" w:rsidRPr="00FE2422" w:rsidRDefault="00425DD7" w:rsidP="004413FA">
      <w:pPr>
        <w:spacing w:line="480" w:lineRule="auto"/>
        <w:ind w:firstLine="720"/>
        <w:rPr>
          <w:sz w:val="24"/>
          <w:szCs w:val="24"/>
        </w:rPr>
      </w:pPr>
      <w:r w:rsidRPr="00FE2422">
        <w:rPr>
          <w:sz w:val="24"/>
          <w:szCs w:val="24"/>
        </w:rPr>
        <w:t>Second, there is the</w:t>
      </w:r>
      <w:ins w:id="149" w:author="Alejandro Damian Serrano" w:date="2023-07-06T14:40:00Z">
        <w:r w:rsidR="00F15CAF">
          <w:rPr>
            <w:sz w:val="24"/>
            <w:szCs w:val="24"/>
          </w:rPr>
          <w:t xml:space="preserve"> hypothesized</w:t>
        </w:r>
      </w:ins>
      <w:r w:rsidRPr="00FE2422">
        <w:rPr>
          <w:sz w:val="24"/>
          <w:szCs w:val="24"/>
        </w:rPr>
        <w:t xml:space="preserve"> pathway leading to the helical double-chain architecture in </w:t>
      </w:r>
      <w:r w:rsidRPr="00FE2422">
        <w:rPr>
          <w:i/>
          <w:sz w:val="24"/>
          <w:szCs w:val="24"/>
        </w:rPr>
        <w:t>Helicosalpa</w:t>
      </w:r>
      <w:r w:rsidRPr="00FE2422">
        <w:rPr>
          <w:sz w:val="24"/>
          <w:szCs w:val="24"/>
        </w:rPr>
        <w:t xml:space="preserve"> spp. (Fig. 2D).</w:t>
      </w:r>
      <w:ins w:id="150" w:author="Alejandro Damian Serrano" w:date="2023-07-06T14:36:00Z">
        <w:r w:rsidR="000E47F8">
          <w:rPr>
            <w:sz w:val="24"/>
            <w:szCs w:val="24"/>
          </w:rPr>
          <w:t xml:space="preserve"> While we did </w:t>
        </w:r>
        <w:r w:rsidR="00F15CAF">
          <w:rPr>
            <w:sz w:val="24"/>
            <w:szCs w:val="24"/>
          </w:rPr>
          <w:t xml:space="preserve">collect and examine adult colonies of </w:t>
        </w:r>
        <w:r w:rsidR="00F15CAF" w:rsidRPr="00F15CAF">
          <w:rPr>
            <w:i/>
            <w:iCs/>
            <w:sz w:val="24"/>
            <w:szCs w:val="24"/>
            <w:rPrChange w:id="151" w:author="Alejandro Damian Serrano" w:date="2023-07-06T14:37:00Z">
              <w:rPr>
                <w:sz w:val="24"/>
                <w:szCs w:val="24"/>
              </w:rPr>
            </w:rPrChange>
          </w:rPr>
          <w:t>H. virgula</w:t>
        </w:r>
        <w:r w:rsidR="00F15CAF">
          <w:rPr>
            <w:sz w:val="24"/>
            <w:szCs w:val="24"/>
          </w:rPr>
          <w:t xml:space="preserve"> and </w:t>
        </w:r>
        <w:r w:rsidR="00F15CAF" w:rsidRPr="00F15CAF">
          <w:rPr>
            <w:i/>
            <w:iCs/>
            <w:sz w:val="24"/>
            <w:szCs w:val="24"/>
            <w:rPrChange w:id="152" w:author="Alejandro Damian Serrano" w:date="2023-07-06T14:37:00Z">
              <w:rPr>
                <w:sz w:val="24"/>
                <w:szCs w:val="24"/>
              </w:rPr>
            </w:rPrChange>
          </w:rPr>
          <w:t xml:space="preserve">H. </w:t>
        </w:r>
        <w:proofErr w:type="spellStart"/>
        <w:r w:rsidR="00F15CAF" w:rsidRPr="00F15CAF">
          <w:rPr>
            <w:i/>
            <w:iCs/>
            <w:sz w:val="24"/>
            <w:szCs w:val="24"/>
            <w:rPrChange w:id="153" w:author="Alejandro Damian Serrano" w:date="2023-07-06T14:37:00Z">
              <w:rPr>
                <w:sz w:val="24"/>
                <w:szCs w:val="24"/>
              </w:rPr>
            </w:rPrChange>
          </w:rPr>
          <w:t>younti</w:t>
        </w:r>
        <w:proofErr w:type="spellEnd"/>
        <w:r w:rsidR="00F15CAF">
          <w:rPr>
            <w:sz w:val="24"/>
            <w:szCs w:val="24"/>
          </w:rPr>
          <w:t>, we did not encounter a</w:t>
        </w:r>
      </w:ins>
      <w:ins w:id="154" w:author="Alejandro Damian Serrano" w:date="2023-07-06T14:37:00Z">
        <w:r w:rsidR="00F15CAF">
          <w:rPr>
            <w:sz w:val="24"/>
            <w:szCs w:val="24"/>
          </w:rPr>
          <w:t>ny</w:t>
        </w:r>
      </w:ins>
      <w:ins w:id="155" w:author="Alejandro Damian Serrano" w:date="2023-07-06T14:38:00Z">
        <w:r w:rsidR="00F15CAF">
          <w:rPr>
            <w:sz w:val="24"/>
            <w:szCs w:val="24"/>
          </w:rPr>
          <w:t xml:space="preserve"> </w:t>
        </w:r>
        <w:r w:rsidR="00F15CAF" w:rsidRPr="00F15CAF">
          <w:rPr>
            <w:i/>
            <w:iCs/>
            <w:sz w:val="24"/>
            <w:szCs w:val="24"/>
            <w:rPrChange w:id="156" w:author="Alejandro Damian Serrano" w:date="2023-07-06T14:38:00Z">
              <w:rPr>
                <w:sz w:val="24"/>
                <w:szCs w:val="24"/>
              </w:rPr>
            </w:rPrChange>
          </w:rPr>
          <w:t>Helicosalpa</w:t>
        </w:r>
      </w:ins>
      <w:ins w:id="157" w:author="Alejandro Damian Serrano" w:date="2023-07-06T14:37:00Z">
        <w:r w:rsidR="00F15CAF">
          <w:rPr>
            <w:sz w:val="24"/>
            <w:szCs w:val="24"/>
          </w:rPr>
          <w:t xml:space="preserve"> oozooids with developing colonies in which to observe the developmental transition.</w:t>
        </w:r>
      </w:ins>
      <w:r w:rsidRPr="00FE2422">
        <w:rPr>
          <w:sz w:val="24"/>
          <w:szCs w:val="24"/>
        </w:rPr>
        <w:t xml:space="preserve"> </w:t>
      </w:r>
      <w:ins w:id="158" w:author="Alejandro Damian Serrano" w:date="2023-07-06T14:37:00Z">
        <w:r w:rsidR="00F15CAF">
          <w:rPr>
            <w:sz w:val="24"/>
            <w:szCs w:val="24"/>
          </w:rPr>
          <w:t>However, we could observe their development in a photograph by</w:t>
        </w:r>
      </w:ins>
      <w:ins w:id="159" w:author="Alejandro Damian Serrano" w:date="2023-07-06T14:38:00Z">
        <w:r w:rsidR="00F15CAF">
          <w:rPr>
            <w:sz w:val="24"/>
            <w:szCs w:val="24"/>
          </w:rPr>
          <w:t xml:space="preserve"> David Wrobel (Fig. 3G).</w:t>
        </w:r>
      </w:ins>
      <w:ins w:id="160" w:author="Alejandro Damian Serrano" w:date="2023-07-06T14:37:00Z">
        <w:r w:rsidR="00F15CAF">
          <w:rPr>
            <w:sz w:val="24"/>
            <w:szCs w:val="24"/>
          </w:rPr>
          <w:t xml:space="preserve"> </w:t>
        </w:r>
      </w:ins>
      <w:ins w:id="161" w:author="Alejandro Damian Serrano" w:date="2023-07-06T14:35:00Z">
        <w:r w:rsidR="000E47F8">
          <w:rPr>
            <w:sz w:val="24"/>
            <w:szCs w:val="24"/>
          </w:rPr>
          <w:t xml:space="preserve">Like the </w:t>
        </w:r>
        <w:r w:rsidR="000E47F8">
          <w:rPr>
            <w:sz w:val="24"/>
            <w:szCs w:val="24"/>
          </w:rPr>
          <w:lastRenderedPageBreak/>
          <w:t>other salps we observed, t</w:t>
        </w:r>
      </w:ins>
      <w:del w:id="162" w:author="Alejandro Damian Serrano" w:date="2023-07-06T14:35:00Z">
        <w:r w:rsidRPr="00FE2422" w:rsidDel="000E47F8">
          <w:rPr>
            <w:sz w:val="24"/>
            <w:szCs w:val="24"/>
          </w:rPr>
          <w:delText>T</w:delText>
        </w:r>
      </w:del>
      <w:r w:rsidRPr="00FE2422">
        <w:rPr>
          <w:sz w:val="24"/>
          <w:szCs w:val="24"/>
        </w:rPr>
        <w:t xml:space="preserve">hese </w:t>
      </w:r>
      <w:del w:id="163" w:author="Alejandro Damian Serrano" w:date="2023-07-06T14:35:00Z">
        <w:r w:rsidR="002F7738" w:rsidRPr="00FE2422" w:rsidDel="000E47F8">
          <w:rPr>
            <w:sz w:val="24"/>
            <w:szCs w:val="24"/>
          </w:rPr>
          <w:delText>transversally budded</w:delText>
        </w:r>
        <w:r w:rsidRPr="00FE2422" w:rsidDel="000E47F8">
          <w:rPr>
            <w:sz w:val="24"/>
            <w:szCs w:val="24"/>
          </w:rPr>
          <w:delText xml:space="preserve"> </w:delText>
        </w:r>
      </w:del>
      <w:r w:rsidRPr="00FE2422">
        <w:rPr>
          <w:sz w:val="24"/>
          <w:szCs w:val="24"/>
        </w:rPr>
        <w:t>double chains</w:t>
      </w:r>
      <w:ins w:id="164" w:author="Alejandro Damian Serrano" w:date="2023-07-06T14:35:00Z">
        <w:r w:rsidR="000E47F8">
          <w:rPr>
            <w:sz w:val="24"/>
            <w:szCs w:val="24"/>
          </w:rPr>
          <w:t xml:space="preserve"> are budded in a transversal arrangement</w:t>
        </w:r>
      </w:ins>
      <w:ins w:id="165" w:author="Alejandro Damian Serrano" w:date="2023-07-06T14:36:00Z">
        <w:r w:rsidR="000E47F8">
          <w:rPr>
            <w:sz w:val="24"/>
            <w:szCs w:val="24"/>
          </w:rPr>
          <w:t xml:space="preserve">, but subsequently </w:t>
        </w:r>
      </w:ins>
      <w:del w:id="166" w:author="Alejandro Damian Serrano" w:date="2023-07-06T14:36:00Z">
        <w:r w:rsidRPr="00FE2422" w:rsidDel="000E47F8">
          <w:rPr>
            <w:sz w:val="24"/>
            <w:szCs w:val="24"/>
          </w:rPr>
          <w:delText xml:space="preserve"> </w:delText>
        </w:r>
      </w:del>
      <w:r w:rsidRPr="00FE2422">
        <w:rPr>
          <w:sz w:val="24"/>
          <w:szCs w:val="24"/>
        </w:rPr>
        <w:t xml:space="preserve">undergo stolon torsion into a solenoid shape (Fig. 3G), </w:t>
      </w:r>
      <w:del w:id="167" w:author="Alejandro Damian Serrano" w:date="2023-07-06T14:38:00Z">
        <w:r w:rsidRPr="00FE2422" w:rsidDel="00F15CAF">
          <w:rPr>
            <w:sz w:val="24"/>
            <w:szCs w:val="24"/>
          </w:rPr>
          <w:delText xml:space="preserve">and </w:delText>
        </w:r>
      </w:del>
      <w:ins w:id="168" w:author="Alejandro Damian Serrano" w:date="2023-07-06T14:38:00Z">
        <w:r w:rsidR="00F15CAF">
          <w:rPr>
            <w:sz w:val="24"/>
            <w:szCs w:val="24"/>
          </w:rPr>
          <w:t>wh</w:t>
        </w:r>
      </w:ins>
      <w:ins w:id="169" w:author="Alejandro Damian Serrano" w:date="2023-07-06T14:39:00Z">
        <w:r w:rsidR="00F15CAF">
          <w:rPr>
            <w:sz w:val="24"/>
            <w:szCs w:val="24"/>
          </w:rPr>
          <w:t>ere</w:t>
        </w:r>
      </w:ins>
      <w:ins w:id="170" w:author="Alejandro Damian Serrano" w:date="2023-07-06T14:38:00Z">
        <w:r w:rsidR="00F15CAF" w:rsidRPr="00FE2422">
          <w:rPr>
            <w:sz w:val="24"/>
            <w:szCs w:val="24"/>
          </w:rPr>
          <w:t xml:space="preserve"> </w:t>
        </w:r>
      </w:ins>
      <w:r w:rsidRPr="00FE2422">
        <w:rPr>
          <w:sz w:val="24"/>
          <w:szCs w:val="24"/>
        </w:rPr>
        <w:t>zooid</w:t>
      </w:r>
      <w:ins w:id="171" w:author="Alejandro Damian Serrano" w:date="2023-07-06T14:38:00Z">
        <w:r w:rsidR="00F15CAF">
          <w:rPr>
            <w:sz w:val="24"/>
            <w:szCs w:val="24"/>
          </w:rPr>
          <w:t>s</w:t>
        </w:r>
      </w:ins>
      <w:r w:rsidR="009A5921">
        <w:rPr>
          <w:sz w:val="24"/>
          <w:szCs w:val="24"/>
        </w:rPr>
        <w:t xml:space="preserve"> </w:t>
      </w:r>
      <w:r w:rsidRPr="00FE2422">
        <w:rPr>
          <w:sz w:val="24"/>
          <w:szCs w:val="24"/>
        </w:rPr>
        <w:t xml:space="preserve">become angled relative to </w:t>
      </w:r>
      <w:r w:rsidR="009A5921">
        <w:rPr>
          <w:sz w:val="24"/>
          <w:szCs w:val="24"/>
        </w:rPr>
        <w:t>their chiral pair</w:t>
      </w:r>
      <w:r w:rsidRPr="00FE2422">
        <w:rPr>
          <w:sz w:val="24"/>
          <w:szCs w:val="24"/>
        </w:rPr>
        <w:t xml:space="preserve"> to accommodate this conformation. </w:t>
      </w:r>
      <w:del w:id="172" w:author="Alejandro Damian Serrano" w:date="2023-07-06T14:49:00Z">
        <w:r w:rsidRPr="00FE2422" w:rsidDel="0033625A">
          <w:rPr>
            <w:sz w:val="24"/>
            <w:szCs w:val="24"/>
          </w:rPr>
          <w:delText>Finally,</w:delText>
        </w:r>
      </w:del>
      <w:ins w:id="173" w:author="Alejandro Damian Serrano" w:date="2023-07-06T14:49:00Z">
        <w:r w:rsidR="0033625A">
          <w:rPr>
            <w:sz w:val="24"/>
            <w:szCs w:val="24"/>
          </w:rPr>
          <w:t>Then</w:t>
        </w:r>
      </w:ins>
      <w:r w:rsidRPr="00FE2422">
        <w:rPr>
          <w:sz w:val="24"/>
          <w:szCs w:val="24"/>
        </w:rPr>
        <w:t xml:space="preserve"> there is the </w:t>
      </w:r>
      <w:ins w:id="174" w:author="Alejandro Damian Serrano" w:date="2023-07-06T14:40:00Z">
        <w:r w:rsidR="00F15CAF">
          <w:rPr>
            <w:sz w:val="24"/>
            <w:szCs w:val="24"/>
          </w:rPr>
          <w:t xml:space="preserve">hypothesized </w:t>
        </w:r>
      </w:ins>
      <w:r w:rsidRPr="00FE2422">
        <w:rPr>
          <w:sz w:val="24"/>
          <w:szCs w:val="24"/>
        </w:rPr>
        <w:t xml:space="preserve">pathway leading to streamlined </w:t>
      </w:r>
      <w:ins w:id="175" w:author="Alejandro Damian Serrano" w:date="2023-07-06T14:40:00Z">
        <w:r w:rsidR="00F15CAF">
          <w:rPr>
            <w:sz w:val="24"/>
            <w:szCs w:val="24"/>
          </w:rPr>
          <w:t xml:space="preserve">linear </w:t>
        </w:r>
      </w:ins>
      <w:r w:rsidRPr="00FE2422">
        <w:rPr>
          <w:sz w:val="24"/>
          <w:szCs w:val="24"/>
        </w:rPr>
        <w:t xml:space="preserve">chains through the alignment of zooid orientations to the axis of the stolon during development. </w:t>
      </w:r>
      <w:ins w:id="176" w:author="Alejandro Damian Serrano" w:date="2023-07-06T14:40:00Z">
        <w:r w:rsidR="00F15CAF">
          <w:rPr>
            <w:sz w:val="24"/>
            <w:szCs w:val="24"/>
          </w:rPr>
          <w:t xml:space="preserve">We observed the development of linear </w:t>
        </w:r>
      </w:ins>
      <w:ins w:id="177" w:author="Alejandro Damian Serrano" w:date="2023-07-06T14:41:00Z">
        <w:r w:rsidR="00F15CAF">
          <w:rPr>
            <w:sz w:val="24"/>
            <w:szCs w:val="24"/>
          </w:rPr>
          <w:t>chains</w:t>
        </w:r>
      </w:ins>
      <w:ins w:id="178" w:author="Alejandro Damian Serrano" w:date="2023-07-06T14:42:00Z">
        <w:r w:rsidR="00F15CAF">
          <w:rPr>
            <w:sz w:val="24"/>
            <w:szCs w:val="24"/>
          </w:rPr>
          <w:t xml:space="preserve"> (in </w:t>
        </w:r>
        <w:r w:rsidR="00F15CAF" w:rsidRPr="00F15CAF">
          <w:rPr>
            <w:i/>
            <w:iCs/>
            <w:sz w:val="24"/>
            <w:szCs w:val="24"/>
            <w:rPrChange w:id="179" w:author="Alejandro Damian Serrano" w:date="2023-07-06T14:43:00Z">
              <w:rPr>
                <w:sz w:val="24"/>
                <w:szCs w:val="24"/>
              </w:rPr>
            </w:rPrChange>
          </w:rPr>
          <w:t>I. cylindrica, I. punctata,</w:t>
        </w:r>
      </w:ins>
      <w:ins w:id="180" w:author="Alejandro Damian Serrano" w:date="2023-07-06T14:43:00Z">
        <w:r w:rsidR="00F15CAF" w:rsidRPr="00F15CAF">
          <w:rPr>
            <w:i/>
            <w:iCs/>
            <w:sz w:val="24"/>
            <w:szCs w:val="24"/>
            <w:rPrChange w:id="181" w:author="Alejandro Damian Serrano" w:date="2023-07-06T14:43:00Z">
              <w:rPr>
                <w:sz w:val="24"/>
                <w:szCs w:val="24"/>
              </w:rPr>
            </w:rPrChange>
          </w:rPr>
          <w:t xml:space="preserve"> S. fusiformis</w:t>
        </w:r>
        <w:r w:rsidR="00F15CAF">
          <w:rPr>
            <w:sz w:val="24"/>
            <w:szCs w:val="24"/>
          </w:rPr>
          <w:t xml:space="preserve"> and </w:t>
        </w:r>
        <w:r w:rsidR="00F15CAF" w:rsidRPr="00F15CAF">
          <w:rPr>
            <w:i/>
            <w:iCs/>
            <w:sz w:val="24"/>
            <w:szCs w:val="24"/>
            <w:rPrChange w:id="182" w:author="Alejandro Damian Serrano" w:date="2023-07-06T14:43:00Z">
              <w:rPr>
                <w:sz w:val="24"/>
                <w:szCs w:val="24"/>
              </w:rPr>
            </w:rPrChange>
          </w:rPr>
          <w:t>S. maxima</w:t>
        </w:r>
      </w:ins>
      <w:ins w:id="183" w:author="Alejandro Damian Serrano" w:date="2023-07-06T14:42:00Z">
        <w:r w:rsidR="00F15CAF">
          <w:rPr>
            <w:sz w:val="24"/>
            <w:szCs w:val="24"/>
          </w:rPr>
          <w:t>)</w:t>
        </w:r>
      </w:ins>
      <w:ins w:id="184" w:author="Alejandro Damian Serrano" w:date="2023-07-06T14:41:00Z">
        <w:r w:rsidR="00F15CAF">
          <w:rPr>
            <w:sz w:val="24"/>
            <w:szCs w:val="24"/>
          </w:rPr>
          <w:t xml:space="preserve"> and noticed they</w:t>
        </w:r>
      </w:ins>
      <w:del w:id="185" w:author="Alejandro Damian Serrano" w:date="2023-07-06T14:41:00Z">
        <w:r w:rsidRPr="00FE2422" w:rsidDel="00F15CAF">
          <w:rPr>
            <w:sz w:val="24"/>
            <w:szCs w:val="24"/>
          </w:rPr>
          <w:delText>These</w:delText>
        </w:r>
      </w:del>
      <w:r w:rsidRPr="00FE2422">
        <w:rPr>
          <w:sz w:val="24"/>
          <w:szCs w:val="24"/>
        </w:rPr>
        <w:t xml:space="preserve"> start with </w:t>
      </w:r>
      <w:del w:id="186" w:author="Alejandro Damian Serrano" w:date="2023-07-06T14:41:00Z">
        <w:r w:rsidRPr="00FE2422" w:rsidDel="00F15CAF">
          <w:rPr>
            <w:sz w:val="24"/>
            <w:szCs w:val="24"/>
          </w:rPr>
          <w:delText xml:space="preserve">the </w:delText>
        </w:r>
      </w:del>
      <w:ins w:id="187" w:author="Alejandro Damian Serrano" w:date="2023-07-06T14:41:00Z">
        <w:r w:rsidR="00F15CAF">
          <w:rPr>
            <w:sz w:val="24"/>
            <w:szCs w:val="24"/>
          </w:rPr>
          <w:t>a</w:t>
        </w:r>
        <w:r w:rsidR="00F15CAF" w:rsidRPr="00FE2422">
          <w:rPr>
            <w:sz w:val="24"/>
            <w:szCs w:val="24"/>
          </w:rPr>
          <w:t xml:space="preserve"> </w:t>
        </w:r>
      </w:ins>
      <w:r w:rsidRPr="00FE2422">
        <w:rPr>
          <w:sz w:val="24"/>
          <w:szCs w:val="24"/>
        </w:rPr>
        <w:t xml:space="preserve">partial dorsoventral rotation of zooids </w:t>
      </w:r>
      <w:del w:id="188" w:author="Alejandro Damian Serrano" w:date="2023-07-06T14:41:00Z">
        <w:r w:rsidRPr="00FE2422" w:rsidDel="00F15CAF">
          <w:rPr>
            <w:sz w:val="24"/>
            <w:szCs w:val="24"/>
          </w:rPr>
          <w:delText xml:space="preserve">into </w:delText>
        </w:r>
      </w:del>
      <w:ins w:id="189" w:author="Alejandro Damian Serrano" w:date="2023-07-06T14:41:00Z">
        <w:r w:rsidR="00F15CAF">
          <w:rPr>
            <w:sz w:val="24"/>
            <w:szCs w:val="24"/>
          </w:rPr>
          <w:t>at an angle within the range of</w:t>
        </w:r>
      </w:ins>
      <w:del w:id="190" w:author="Alejandro Damian Serrano" w:date="2023-07-06T14:41:00Z">
        <w:r w:rsidRPr="00FE2422" w:rsidDel="00F15CAF">
          <w:rPr>
            <w:sz w:val="24"/>
            <w:szCs w:val="24"/>
          </w:rPr>
          <w:delText>the</w:delText>
        </w:r>
      </w:del>
      <w:r w:rsidRPr="00FE2422">
        <w:rPr>
          <w:sz w:val="24"/>
          <w:szCs w:val="24"/>
        </w:rPr>
        <w:t xml:space="preserve"> oblique </w:t>
      </w:r>
      <w:ins w:id="191" w:author="Alejandro Damian Serrano" w:date="2023-07-06T14:41:00Z">
        <w:r w:rsidR="00F15CAF">
          <w:rPr>
            <w:sz w:val="24"/>
            <w:szCs w:val="24"/>
          </w:rPr>
          <w:t xml:space="preserve">terminal </w:t>
        </w:r>
      </w:ins>
      <w:r w:rsidRPr="00FE2422">
        <w:rPr>
          <w:sz w:val="24"/>
          <w:szCs w:val="24"/>
        </w:rPr>
        <w:t>architecture</w:t>
      </w:r>
      <w:ins w:id="192" w:author="Alejandro Damian Serrano" w:date="2023-07-06T14:41:00Z">
        <w:r w:rsidR="00F15CAF">
          <w:rPr>
            <w:sz w:val="24"/>
            <w:szCs w:val="24"/>
          </w:rPr>
          <w:t>s</w:t>
        </w:r>
      </w:ins>
      <w:r w:rsidRPr="00FE2422">
        <w:rPr>
          <w:sz w:val="24"/>
          <w:szCs w:val="24"/>
        </w:rPr>
        <w:t xml:space="preserve"> (Fig. 3B), which is the final form for species like </w:t>
      </w:r>
      <w:proofErr w:type="spellStart"/>
      <w:r w:rsidRPr="00FE2422">
        <w:rPr>
          <w:i/>
          <w:sz w:val="24"/>
          <w:szCs w:val="24"/>
        </w:rPr>
        <w:t>Thetys</w:t>
      </w:r>
      <w:proofErr w:type="spellEnd"/>
      <w:r w:rsidRPr="00FE2422">
        <w:rPr>
          <w:i/>
          <w:sz w:val="24"/>
          <w:szCs w:val="24"/>
        </w:rPr>
        <w:t xml:space="preserve"> vagina </w:t>
      </w:r>
      <w:ins w:id="193" w:author="Alejandro Damian Serrano" w:date="2023-07-06T14:43:00Z">
        <w:r w:rsidR="00F15CAF">
          <w:rPr>
            <w:iCs/>
            <w:sz w:val="24"/>
            <w:szCs w:val="24"/>
          </w:rPr>
          <w:t xml:space="preserve">(as mentioned in </w:t>
        </w:r>
        <w:proofErr w:type="spellStart"/>
        <w:r w:rsidR="00F15CAF">
          <w:rPr>
            <w:iCs/>
            <w:sz w:val="24"/>
            <w:szCs w:val="24"/>
          </w:rPr>
          <w:t>Madin</w:t>
        </w:r>
        <w:proofErr w:type="spellEnd"/>
        <w:r w:rsidR="00F15CAF">
          <w:rPr>
            <w:iCs/>
            <w:sz w:val="24"/>
            <w:szCs w:val="24"/>
          </w:rPr>
          <w:t xml:space="preserve"> 1990) </w:t>
        </w:r>
      </w:ins>
      <w:r w:rsidRPr="00FE2422">
        <w:rPr>
          <w:sz w:val="24"/>
          <w:szCs w:val="24"/>
        </w:rPr>
        <w:t>and</w:t>
      </w:r>
      <w:r w:rsidRPr="00FE2422">
        <w:rPr>
          <w:i/>
          <w:sz w:val="24"/>
          <w:szCs w:val="24"/>
        </w:rPr>
        <w:t xml:space="preserve"> Thalia</w:t>
      </w:r>
      <w:r w:rsidRPr="00FE2422">
        <w:rPr>
          <w:sz w:val="24"/>
          <w:szCs w:val="24"/>
        </w:rPr>
        <w:t xml:space="preserve"> spp. (</w:t>
      </w:r>
      <w:ins w:id="194" w:author="Alejandro Damian Serrano" w:date="2023-07-06T14:44:00Z">
        <w:r w:rsidR="00F15CAF">
          <w:rPr>
            <w:sz w:val="24"/>
            <w:szCs w:val="24"/>
          </w:rPr>
          <w:t xml:space="preserve">at least in </w:t>
        </w:r>
        <w:proofErr w:type="spellStart"/>
        <w:r w:rsidR="00F15CAF" w:rsidRPr="00F15CAF">
          <w:rPr>
            <w:i/>
            <w:iCs/>
            <w:sz w:val="24"/>
            <w:szCs w:val="24"/>
            <w:rPrChange w:id="195" w:author="Alejandro Damian Serrano" w:date="2023-07-06T14:44:00Z">
              <w:rPr>
                <w:sz w:val="24"/>
                <w:szCs w:val="24"/>
              </w:rPr>
            </w:rPrChange>
          </w:rPr>
          <w:t>T.longicauda</w:t>
        </w:r>
        <w:proofErr w:type="spellEnd"/>
        <w:r w:rsidR="00F15CAF">
          <w:rPr>
            <w:sz w:val="24"/>
            <w:szCs w:val="24"/>
          </w:rPr>
          <w:t xml:space="preserve"> and </w:t>
        </w:r>
        <w:r w:rsidR="00F15CAF" w:rsidRPr="00F15CAF">
          <w:rPr>
            <w:i/>
            <w:iCs/>
            <w:sz w:val="24"/>
            <w:szCs w:val="24"/>
            <w:rPrChange w:id="196" w:author="Alejandro Damian Serrano" w:date="2023-07-06T14:44:00Z">
              <w:rPr>
                <w:sz w:val="24"/>
                <w:szCs w:val="24"/>
              </w:rPr>
            </w:rPrChange>
          </w:rPr>
          <w:t xml:space="preserve">T. </w:t>
        </w:r>
        <w:proofErr w:type="spellStart"/>
        <w:r w:rsidR="00F15CAF" w:rsidRPr="00F15CAF">
          <w:rPr>
            <w:i/>
            <w:iCs/>
            <w:sz w:val="24"/>
            <w:szCs w:val="24"/>
            <w:rPrChange w:id="197" w:author="Alejandro Damian Serrano" w:date="2023-07-06T14:44:00Z">
              <w:rPr>
                <w:sz w:val="24"/>
                <w:szCs w:val="24"/>
              </w:rPr>
            </w:rPrChange>
          </w:rPr>
          <w:t>cicar</w:t>
        </w:r>
        <w:proofErr w:type="spellEnd"/>
        <w:r w:rsidR="00F15CAF" w:rsidRPr="00F15CAF">
          <w:rPr>
            <w:i/>
            <w:iCs/>
            <w:sz w:val="24"/>
            <w:szCs w:val="24"/>
            <w:rPrChange w:id="198" w:author="Alejandro Damian Serrano" w:date="2023-07-06T14:44:00Z">
              <w:rPr>
                <w:sz w:val="24"/>
                <w:szCs w:val="24"/>
              </w:rPr>
            </w:rPrChange>
          </w:rPr>
          <w:t xml:space="preserve"> </w:t>
        </w:r>
        <w:r w:rsidR="00F15CAF">
          <w:rPr>
            <w:sz w:val="24"/>
            <w:szCs w:val="24"/>
          </w:rPr>
          <w:t>examined in this study,</w:t>
        </w:r>
      </w:ins>
      <w:ins w:id="199" w:author="Alejandro Damian Serrano" w:date="2023-07-06T14:45:00Z">
        <w:r w:rsidR="00F15CAF">
          <w:rPr>
            <w:sz w:val="24"/>
            <w:szCs w:val="24"/>
          </w:rPr>
          <w:t xml:space="preserve"> see</w:t>
        </w:r>
      </w:ins>
      <w:ins w:id="200" w:author="Alejandro Damian Serrano" w:date="2023-07-06T14:44:00Z">
        <w:r w:rsidR="00F15CAF">
          <w:rPr>
            <w:sz w:val="24"/>
            <w:szCs w:val="24"/>
          </w:rPr>
          <w:t xml:space="preserve"> </w:t>
        </w:r>
      </w:ins>
      <w:r w:rsidRPr="00FE2422">
        <w:rPr>
          <w:sz w:val="24"/>
          <w:szCs w:val="24"/>
        </w:rPr>
        <w:t xml:space="preserve">Fig. 2E), with zooid-stolon angles </w:t>
      </w:r>
      <w:ins w:id="201" w:author="Alejandro Damian Serrano" w:date="2023-07-06T14:45:00Z">
        <w:r w:rsidR="00F15CAF">
          <w:rPr>
            <w:sz w:val="24"/>
            <w:szCs w:val="24"/>
          </w:rPr>
          <w:t>between</w:t>
        </w:r>
      </w:ins>
      <w:del w:id="202" w:author="Alejandro Damian Serrano" w:date="2023-07-06T14:45:00Z">
        <w:r w:rsidRPr="00FE2422" w:rsidDel="00F15CAF">
          <w:rPr>
            <w:sz w:val="24"/>
            <w:szCs w:val="24"/>
          </w:rPr>
          <w:delText>of</w:delText>
        </w:r>
      </w:del>
      <w:r w:rsidRPr="00FE2422">
        <w:rPr>
          <w:sz w:val="24"/>
          <w:szCs w:val="24"/>
        </w:rPr>
        <w:t xml:space="preserve"> 50-60°. The</w:t>
      </w:r>
      <w:ins w:id="203" w:author="Alejandro Damian Serrano" w:date="2023-07-06T14:45:00Z">
        <w:r w:rsidR="00F15CAF">
          <w:rPr>
            <w:sz w:val="24"/>
            <w:szCs w:val="24"/>
          </w:rPr>
          <w:t>refore,</w:t>
        </w:r>
      </w:ins>
      <w:ins w:id="204" w:author="Alejandro Damian Serrano" w:date="2023-07-06T14:46:00Z">
        <w:r w:rsidR="00F15CAF">
          <w:rPr>
            <w:sz w:val="24"/>
            <w:szCs w:val="24"/>
          </w:rPr>
          <w:t xml:space="preserve"> we hypothesize that</w:t>
        </w:r>
      </w:ins>
      <w:ins w:id="205" w:author="Alejandro Damian Serrano" w:date="2023-07-06T14:45:00Z">
        <w:r w:rsidR="00F15CAF">
          <w:rPr>
            <w:sz w:val="24"/>
            <w:szCs w:val="24"/>
          </w:rPr>
          <w:t xml:space="preserve"> the</w:t>
        </w:r>
      </w:ins>
      <w:r w:rsidRPr="00FE2422">
        <w:rPr>
          <w:sz w:val="24"/>
          <w:szCs w:val="24"/>
        </w:rPr>
        <w:t xml:space="preserve"> </w:t>
      </w:r>
      <w:del w:id="206" w:author="Alejandro Damian Serrano" w:date="2023-07-06T14:45:00Z">
        <w:r w:rsidRPr="00FE2422" w:rsidDel="00F15CAF">
          <w:rPr>
            <w:sz w:val="24"/>
            <w:szCs w:val="24"/>
          </w:rPr>
          <w:delText xml:space="preserve">movement </w:delText>
        </w:r>
      </w:del>
      <w:ins w:id="207" w:author="Alejandro Damian Serrano" w:date="2023-07-06T14:45:00Z">
        <w:r w:rsidR="00F15CAF">
          <w:rPr>
            <w:sz w:val="24"/>
            <w:szCs w:val="24"/>
          </w:rPr>
          <w:t>swimming</w:t>
        </w:r>
        <w:r w:rsidR="00F15CAF" w:rsidRPr="00FE2422">
          <w:rPr>
            <w:sz w:val="24"/>
            <w:szCs w:val="24"/>
          </w:rPr>
          <w:t xml:space="preserve"> </w:t>
        </w:r>
      </w:ins>
      <w:r w:rsidRPr="00FE2422">
        <w:rPr>
          <w:sz w:val="24"/>
          <w:szCs w:val="24"/>
        </w:rPr>
        <w:t>direction of</w:t>
      </w:r>
      <w:ins w:id="208" w:author="Alejandro Damian Serrano" w:date="2023-07-06T14:45:00Z">
        <w:r w:rsidR="00F15CAF">
          <w:rPr>
            <w:sz w:val="24"/>
            <w:szCs w:val="24"/>
          </w:rPr>
          <w:t xml:space="preserve"> these</w:t>
        </w:r>
      </w:ins>
      <w:r w:rsidRPr="00FE2422">
        <w:rPr>
          <w:sz w:val="24"/>
          <w:szCs w:val="24"/>
        </w:rPr>
        <w:t xml:space="preserve"> </w:t>
      </w:r>
      <w:ins w:id="209" w:author="Alejandro Damian Serrano" w:date="2023-07-06T14:45:00Z">
        <w:r w:rsidR="00F15CAF">
          <w:rPr>
            <w:sz w:val="24"/>
            <w:szCs w:val="24"/>
          </w:rPr>
          <w:t xml:space="preserve">oblique </w:t>
        </w:r>
      </w:ins>
      <w:del w:id="210" w:author="Alejandro Damian Serrano" w:date="2023-07-06T14:45:00Z">
        <w:r w:rsidRPr="00FE2422" w:rsidDel="00F15CAF">
          <w:rPr>
            <w:sz w:val="24"/>
            <w:szCs w:val="24"/>
          </w:rPr>
          <w:delText xml:space="preserve">these </w:delText>
        </w:r>
      </w:del>
      <w:r w:rsidRPr="00FE2422">
        <w:rPr>
          <w:sz w:val="24"/>
          <w:szCs w:val="24"/>
        </w:rPr>
        <w:t xml:space="preserve">colonies </w:t>
      </w:r>
      <w:proofErr w:type="gramStart"/>
      <w:r w:rsidRPr="00FE2422">
        <w:rPr>
          <w:sz w:val="24"/>
          <w:szCs w:val="24"/>
        </w:rPr>
        <w:t>is</w:t>
      </w:r>
      <w:proofErr w:type="gramEnd"/>
      <w:r w:rsidRPr="00FE2422">
        <w:rPr>
          <w:sz w:val="24"/>
          <w:szCs w:val="24"/>
        </w:rPr>
        <w:t xml:space="preserve"> closely aligned (but not perfectly parallel) with the stolon axis. </w:t>
      </w:r>
      <w:ins w:id="211" w:author="Alejandro Damian Serrano" w:date="2023-07-06T14:46:00Z">
        <w:r w:rsidR="0033625A">
          <w:rPr>
            <w:sz w:val="24"/>
            <w:szCs w:val="24"/>
          </w:rPr>
          <w:t>In subseque</w:t>
        </w:r>
      </w:ins>
      <w:ins w:id="212" w:author="Alejandro Damian Serrano" w:date="2023-07-06T14:47:00Z">
        <w:r w:rsidR="0033625A">
          <w:rPr>
            <w:sz w:val="24"/>
            <w:szCs w:val="24"/>
          </w:rPr>
          <w:t>nt stages of the development of linear colonies, we observed t</w:t>
        </w:r>
      </w:ins>
      <w:del w:id="213" w:author="Alejandro Damian Serrano" w:date="2023-07-06T14:47:00Z">
        <w:r w:rsidRPr="00FE2422" w:rsidDel="0033625A">
          <w:rPr>
            <w:sz w:val="24"/>
            <w:szCs w:val="24"/>
          </w:rPr>
          <w:delText>T</w:delText>
        </w:r>
      </w:del>
      <w:r w:rsidRPr="00FE2422">
        <w:rPr>
          <w:sz w:val="24"/>
          <w:szCs w:val="24"/>
        </w:rPr>
        <w:t xml:space="preserve">his </w:t>
      </w:r>
      <w:ins w:id="214" w:author="Alejandro Damian Serrano" w:date="2023-07-06T14:46:00Z">
        <w:r w:rsidR="0033625A">
          <w:rPr>
            <w:sz w:val="24"/>
            <w:szCs w:val="24"/>
          </w:rPr>
          <w:t xml:space="preserve">dorsoventral </w:t>
        </w:r>
      </w:ins>
      <w:r w:rsidRPr="00FE2422">
        <w:rPr>
          <w:sz w:val="24"/>
          <w:szCs w:val="24"/>
        </w:rPr>
        <w:t>torsion go</w:t>
      </w:r>
      <w:ins w:id="215" w:author="Alejandro Damian Serrano" w:date="2023-07-06T14:47:00Z">
        <w:r w:rsidR="0033625A">
          <w:rPr>
            <w:sz w:val="24"/>
            <w:szCs w:val="24"/>
          </w:rPr>
          <w:t>ing</w:t>
        </w:r>
      </w:ins>
      <w:del w:id="216" w:author="Alejandro Damian Serrano" w:date="2023-07-06T14:47:00Z">
        <w:r w:rsidRPr="00FE2422" w:rsidDel="0033625A">
          <w:rPr>
            <w:sz w:val="24"/>
            <w:szCs w:val="24"/>
          </w:rPr>
          <w:delText>es</w:delText>
        </w:r>
      </w:del>
      <w:r w:rsidRPr="00FE2422">
        <w:rPr>
          <w:sz w:val="24"/>
          <w:szCs w:val="24"/>
        </w:rPr>
        <w:t xml:space="preserve"> </w:t>
      </w:r>
      <w:del w:id="217" w:author="Alejandro Damian Serrano" w:date="2023-07-06T14:47:00Z">
        <w:r w:rsidRPr="00FE2422" w:rsidDel="0033625A">
          <w:rPr>
            <w:sz w:val="24"/>
            <w:szCs w:val="24"/>
          </w:rPr>
          <w:delText xml:space="preserve">a step </w:delText>
        </w:r>
      </w:del>
      <w:r w:rsidRPr="00FE2422">
        <w:rPr>
          <w:sz w:val="24"/>
          <w:szCs w:val="24"/>
        </w:rPr>
        <w:t>further toward near-complete alignment (15-30°) of the oral-aboral axis of the zooids to the axis of the stolon</w:t>
      </w:r>
      <w:del w:id="218" w:author="Alejandro Damian Serrano" w:date="2023-07-06T14:47:00Z">
        <w:r w:rsidRPr="00FE2422" w:rsidDel="0033625A">
          <w:rPr>
            <w:sz w:val="24"/>
            <w:szCs w:val="24"/>
          </w:rPr>
          <w:delText xml:space="preserve"> in linear architecture</w:delText>
        </w:r>
      </w:del>
      <w:ins w:id="219" w:author="Alejandro Damian Serrano" w:date="2023-07-06T14:47:00Z">
        <w:r w:rsidR="0033625A">
          <w:rPr>
            <w:sz w:val="24"/>
            <w:szCs w:val="24"/>
          </w:rPr>
          <w:t>. We observed a terminal linear architecture</w:t>
        </w:r>
      </w:ins>
      <w:del w:id="220" w:author="Alejandro Damian Serrano" w:date="2023-07-06T14:47:00Z">
        <w:r w:rsidRPr="00FE2422" w:rsidDel="0033625A">
          <w:rPr>
            <w:sz w:val="24"/>
            <w:szCs w:val="24"/>
          </w:rPr>
          <w:delText>, found</w:delText>
        </w:r>
      </w:del>
      <w:r w:rsidRPr="00FE2422">
        <w:rPr>
          <w:sz w:val="24"/>
          <w:szCs w:val="24"/>
        </w:rPr>
        <w:t xml:space="preserve"> in </w:t>
      </w:r>
      <w:del w:id="221" w:author="Alejandro Damian Serrano" w:date="2023-07-06T14:47:00Z">
        <w:r w:rsidRPr="00FE2422" w:rsidDel="0033625A">
          <w:rPr>
            <w:sz w:val="24"/>
            <w:szCs w:val="24"/>
          </w:rPr>
          <w:delText>taxa such as</w:delText>
        </w:r>
        <w:r w:rsidRPr="00FE2422" w:rsidDel="0033625A">
          <w:rPr>
            <w:i/>
            <w:sz w:val="24"/>
            <w:szCs w:val="24"/>
          </w:rPr>
          <w:delText xml:space="preserve"> </w:delText>
        </w:r>
      </w:del>
      <w:proofErr w:type="spellStart"/>
      <w:r w:rsidRPr="00FE2422">
        <w:rPr>
          <w:i/>
          <w:sz w:val="24"/>
          <w:szCs w:val="24"/>
        </w:rPr>
        <w:t>Ihlea</w:t>
      </w:r>
      <w:proofErr w:type="spellEnd"/>
      <w:ins w:id="222" w:author="Alejandro Damian Serrano" w:date="2023-07-06T14:47:00Z">
        <w:r w:rsidR="0033625A">
          <w:rPr>
            <w:i/>
            <w:sz w:val="24"/>
            <w:szCs w:val="24"/>
          </w:rPr>
          <w:t xml:space="preserve"> punctata</w:t>
        </w:r>
      </w:ins>
      <w:r w:rsidRPr="00FE2422">
        <w:rPr>
          <w:i/>
          <w:sz w:val="24"/>
          <w:szCs w:val="24"/>
        </w:rPr>
        <w:t>, Iasis</w:t>
      </w:r>
      <w:ins w:id="223" w:author="Alejandro Damian Serrano" w:date="2023-07-06T14:48:00Z">
        <w:r w:rsidR="0033625A">
          <w:rPr>
            <w:i/>
            <w:sz w:val="24"/>
            <w:szCs w:val="24"/>
          </w:rPr>
          <w:t xml:space="preserve"> cylindrica</w:t>
        </w:r>
      </w:ins>
      <w:r w:rsidRPr="00FE2422">
        <w:rPr>
          <w:i/>
          <w:sz w:val="24"/>
          <w:szCs w:val="24"/>
        </w:rPr>
        <w:t xml:space="preserve">, </w:t>
      </w:r>
      <w:proofErr w:type="spellStart"/>
      <w:r w:rsidRPr="00FE2422">
        <w:rPr>
          <w:i/>
          <w:sz w:val="24"/>
          <w:szCs w:val="24"/>
        </w:rPr>
        <w:t>Metcalfina</w:t>
      </w:r>
      <w:proofErr w:type="spellEnd"/>
      <w:ins w:id="224" w:author="Alejandro Damian Serrano" w:date="2023-07-06T14:48:00Z">
        <w:r w:rsidR="0033625A">
          <w:rPr>
            <w:i/>
            <w:sz w:val="24"/>
            <w:szCs w:val="24"/>
          </w:rPr>
          <w:t xml:space="preserve"> </w:t>
        </w:r>
        <w:proofErr w:type="spellStart"/>
        <w:r w:rsidR="0033625A">
          <w:rPr>
            <w:i/>
            <w:sz w:val="24"/>
            <w:szCs w:val="24"/>
          </w:rPr>
          <w:t>hexagona</w:t>
        </w:r>
      </w:ins>
      <w:proofErr w:type="spellEnd"/>
      <w:r w:rsidRPr="00FE2422">
        <w:rPr>
          <w:sz w:val="24"/>
          <w:szCs w:val="24"/>
        </w:rPr>
        <w:t xml:space="preserve">, </w:t>
      </w:r>
      <w:proofErr w:type="spellStart"/>
      <w:ins w:id="225" w:author="Alejandro Damian Serrano" w:date="2023-07-06T14:48:00Z">
        <w:r w:rsidR="0033625A" w:rsidRPr="0033625A">
          <w:rPr>
            <w:i/>
            <w:iCs/>
            <w:sz w:val="24"/>
            <w:szCs w:val="24"/>
            <w:rPrChange w:id="226" w:author="Alejandro Damian Serrano" w:date="2023-07-06T14:48:00Z">
              <w:rPr>
                <w:sz w:val="24"/>
                <w:szCs w:val="24"/>
              </w:rPr>
            </w:rPrChange>
          </w:rPr>
          <w:t>Soestia</w:t>
        </w:r>
        <w:proofErr w:type="spellEnd"/>
        <w:r w:rsidR="0033625A" w:rsidRPr="0033625A">
          <w:rPr>
            <w:i/>
            <w:iCs/>
            <w:sz w:val="24"/>
            <w:szCs w:val="24"/>
            <w:rPrChange w:id="227" w:author="Alejandro Damian Serrano" w:date="2023-07-06T14:48:00Z">
              <w:rPr>
                <w:sz w:val="24"/>
                <w:szCs w:val="24"/>
              </w:rPr>
            </w:rPrChange>
          </w:rPr>
          <w:t xml:space="preserve"> </w:t>
        </w:r>
        <w:proofErr w:type="spellStart"/>
        <w:r w:rsidR="0033625A" w:rsidRPr="0033625A">
          <w:rPr>
            <w:i/>
            <w:iCs/>
            <w:sz w:val="24"/>
            <w:szCs w:val="24"/>
            <w:rPrChange w:id="228" w:author="Alejandro Damian Serrano" w:date="2023-07-06T14:48:00Z">
              <w:rPr>
                <w:sz w:val="24"/>
                <w:szCs w:val="24"/>
              </w:rPr>
            </w:rPrChange>
          </w:rPr>
          <w:t>zonaria</w:t>
        </w:r>
        <w:proofErr w:type="spellEnd"/>
        <w:r w:rsidR="0033625A">
          <w:rPr>
            <w:i/>
            <w:iCs/>
            <w:sz w:val="24"/>
            <w:szCs w:val="24"/>
          </w:rPr>
          <w:t xml:space="preserve"> </w:t>
        </w:r>
        <w:r w:rsidR="0033625A">
          <w:rPr>
            <w:iCs/>
            <w:sz w:val="24"/>
            <w:szCs w:val="24"/>
          </w:rPr>
          <w:t>(Pallas, 1774)</w:t>
        </w:r>
        <w:r w:rsidR="0033625A">
          <w:rPr>
            <w:sz w:val="24"/>
            <w:szCs w:val="24"/>
          </w:rPr>
          <w:t xml:space="preserve">, </w:t>
        </w:r>
      </w:ins>
      <w:r w:rsidRPr="00FE2422">
        <w:rPr>
          <w:sz w:val="24"/>
          <w:szCs w:val="24"/>
        </w:rPr>
        <w:t>and</w:t>
      </w:r>
      <w:ins w:id="229" w:author="Alejandro Damian Serrano" w:date="2023-07-06T14:48:00Z">
        <w:r w:rsidR="0033625A">
          <w:rPr>
            <w:sz w:val="24"/>
            <w:szCs w:val="24"/>
          </w:rPr>
          <w:t xml:space="preserve"> several</w:t>
        </w:r>
      </w:ins>
      <w:r w:rsidRPr="00FE2422">
        <w:rPr>
          <w:sz w:val="24"/>
          <w:szCs w:val="24"/>
        </w:rPr>
        <w:t xml:space="preserve"> </w:t>
      </w:r>
      <w:r w:rsidRPr="00FE2422">
        <w:rPr>
          <w:i/>
          <w:sz w:val="24"/>
          <w:szCs w:val="24"/>
        </w:rPr>
        <w:t>Salpa</w:t>
      </w:r>
      <w:ins w:id="230" w:author="Alejandro Damian Serrano" w:date="2023-07-06T14:48:00Z">
        <w:r w:rsidR="0033625A">
          <w:rPr>
            <w:i/>
            <w:sz w:val="24"/>
            <w:szCs w:val="24"/>
          </w:rPr>
          <w:t xml:space="preserve"> </w:t>
        </w:r>
        <w:r w:rsidR="0033625A">
          <w:rPr>
            <w:iCs/>
            <w:sz w:val="24"/>
            <w:szCs w:val="24"/>
          </w:rPr>
          <w:t>species</w:t>
        </w:r>
      </w:ins>
      <w:r w:rsidRPr="00FE2422">
        <w:rPr>
          <w:sz w:val="24"/>
          <w:szCs w:val="24"/>
        </w:rPr>
        <w:t xml:space="preserve">. In the species </w:t>
      </w:r>
      <w:del w:id="231" w:author="Alejandro Damian Serrano" w:date="2023-07-06T14:48:00Z">
        <w:r w:rsidRPr="00FE2422" w:rsidDel="0033625A">
          <w:rPr>
            <w:i/>
            <w:sz w:val="24"/>
            <w:szCs w:val="24"/>
          </w:rPr>
          <w:delText xml:space="preserve">Soestia </w:delText>
        </w:r>
      </w:del>
      <w:ins w:id="232" w:author="Alejandro Damian Serrano" w:date="2023-07-06T14:48:00Z">
        <w:r w:rsidR="0033625A" w:rsidRPr="00FE2422">
          <w:rPr>
            <w:i/>
            <w:sz w:val="24"/>
            <w:szCs w:val="24"/>
          </w:rPr>
          <w:t>S</w:t>
        </w:r>
        <w:r w:rsidR="0033625A">
          <w:rPr>
            <w:i/>
            <w:sz w:val="24"/>
            <w:szCs w:val="24"/>
          </w:rPr>
          <w:t>.</w:t>
        </w:r>
        <w:r w:rsidR="0033625A" w:rsidRPr="00FE2422">
          <w:rPr>
            <w:i/>
            <w:sz w:val="24"/>
            <w:szCs w:val="24"/>
          </w:rPr>
          <w:t xml:space="preserve"> </w:t>
        </w:r>
      </w:ins>
      <w:proofErr w:type="spellStart"/>
      <w:r w:rsidRPr="00FE2422">
        <w:rPr>
          <w:i/>
          <w:sz w:val="24"/>
          <w:szCs w:val="24"/>
        </w:rPr>
        <w:t>zonaria</w:t>
      </w:r>
      <w:proofErr w:type="spellEnd"/>
      <w:del w:id="233" w:author="Alejandro Damian Serrano" w:date="2023-07-06T14:48:00Z">
        <w:r w:rsidR="00E465C2" w:rsidDel="0033625A">
          <w:rPr>
            <w:iCs/>
            <w:sz w:val="24"/>
            <w:szCs w:val="24"/>
          </w:rPr>
          <w:delText xml:space="preserve"> (Pallas, 1774)</w:delText>
        </w:r>
      </w:del>
      <w:r w:rsidRPr="00FE2422">
        <w:rPr>
          <w:sz w:val="24"/>
          <w:szCs w:val="24"/>
        </w:rPr>
        <w:t xml:space="preserve">, we find the most extreme version of this architecture, with zooid-stolon angles close to 0° (Fig. 2F). </w:t>
      </w:r>
      <w:ins w:id="234" w:author="Alejandro Damian Serrano" w:date="2023-07-06T14:49:00Z">
        <w:r w:rsidR="0033625A">
          <w:rPr>
            <w:sz w:val="24"/>
            <w:szCs w:val="24"/>
          </w:rPr>
          <w:t>Finally, based on similarities between the zooid orientations between</w:t>
        </w:r>
      </w:ins>
      <w:ins w:id="235" w:author="Alejandro Damian Serrano" w:date="2023-07-06T14:50:00Z">
        <w:r w:rsidR="0033625A">
          <w:rPr>
            <w:sz w:val="24"/>
            <w:szCs w:val="24"/>
          </w:rPr>
          <w:t xml:space="preserve"> bipinnate and linear terminal architectures,</w:t>
        </w:r>
      </w:ins>
      <w:ins w:id="236" w:author="Alejandro Damian Serrano" w:date="2023-07-06T14:49:00Z">
        <w:r w:rsidR="0033625A">
          <w:rPr>
            <w:sz w:val="24"/>
            <w:szCs w:val="24"/>
          </w:rPr>
          <w:t xml:space="preserve"> we hypothesize that </w:t>
        </w:r>
      </w:ins>
      <w:del w:id="237" w:author="Alejandro Damian Serrano" w:date="2023-07-06T14:50:00Z">
        <w:r w:rsidRPr="00FE2422" w:rsidDel="0033625A">
          <w:rPr>
            <w:sz w:val="24"/>
            <w:szCs w:val="24"/>
          </w:rPr>
          <w:delText xml:space="preserve">The final transformation stage in this pathway is </w:delText>
        </w:r>
      </w:del>
      <w:r w:rsidRPr="00FE2422">
        <w:rPr>
          <w:sz w:val="24"/>
          <w:szCs w:val="24"/>
        </w:rPr>
        <w:t xml:space="preserve">the bipinnate architecture </w:t>
      </w:r>
      <w:ins w:id="238" w:author="Alejandro Damian Serrano" w:date="2023-07-06T14:50:00Z">
        <w:r w:rsidR="0033625A">
          <w:rPr>
            <w:sz w:val="24"/>
            <w:szCs w:val="24"/>
          </w:rPr>
          <w:t xml:space="preserve">(which we observed </w:t>
        </w:r>
      </w:ins>
      <w:del w:id="239" w:author="Alejandro Damian Serrano" w:date="2023-07-06T14:50:00Z">
        <w:r w:rsidRPr="00FE2422" w:rsidDel="0033625A">
          <w:rPr>
            <w:sz w:val="24"/>
            <w:szCs w:val="24"/>
          </w:rPr>
          <w:delText xml:space="preserve">found </w:delText>
        </w:r>
      </w:del>
      <w:r w:rsidRPr="00FE2422">
        <w:rPr>
          <w:sz w:val="24"/>
          <w:szCs w:val="24"/>
        </w:rPr>
        <w:t xml:space="preserve">in </w:t>
      </w:r>
      <w:r w:rsidRPr="00FE2422">
        <w:rPr>
          <w:i/>
          <w:sz w:val="24"/>
          <w:szCs w:val="24"/>
        </w:rPr>
        <w:t xml:space="preserve">Brooksia </w:t>
      </w:r>
      <w:del w:id="240" w:author="Alejandro Damian Serrano" w:date="2023-07-06T14:50:00Z">
        <w:r w:rsidRPr="0033625A" w:rsidDel="0033625A">
          <w:rPr>
            <w:i/>
            <w:iCs/>
            <w:sz w:val="24"/>
            <w:szCs w:val="24"/>
            <w:rPrChange w:id="241" w:author="Alejandro Damian Serrano" w:date="2023-07-06T14:50:00Z">
              <w:rPr>
                <w:sz w:val="24"/>
                <w:szCs w:val="24"/>
              </w:rPr>
            </w:rPrChange>
          </w:rPr>
          <w:delText>spp.</w:delText>
        </w:r>
      </w:del>
      <w:ins w:id="242" w:author="Alejandro Damian Serrano" w:date="2023-07-06T14:50:00Z">
        <w:r w:rsidR="0033625A" w:rsidRPr="0033625A">
          <w:rPr>
            <w:i/>
            <w:iCs/>
            <w:sz w:val="24"/>
            <w:szCs w:val="24"/>
            <w:rPrChange w:id="243" w:author="Alejandro Damian Serrano" w:date="2023-07-06T14:50:00Z">
              <w:rPr>
                <w:sz w:val="24"/>
                <w:szCs w:val="24"/>
              </w:rPr>
            </w:rPrChange>
          </w:rPr>
          <w:t>rostrata</w:t>
        </w:r>
        <w:r w:rsidR="0033625A">
          <w:rPr>
            <w:i/>
            <w:iCs/>
            <w:sz w:val="24"/>
            <w:szCs w:val="24"/>
          </w:rPr>
          <w:t>,</w:t>
        </w:r>
      </w:ins>
      <w:r w:rsidRPr="00FE2422">
        <w:rPr>
          <w:sz w:val="24"/>
          <w:szCs w:val="24"/>
        </w:rPr>
        <w:t xml:space="preserve"> </w:t>
      </w:r>
      <w:del w:id="244" w:author="Alejandro Damian Serrano" w:date="2023-07-06T14:50:00Z">
        <w:r w:rsidRPr="00FE2422" w:rsidDel="0033625A">
          <w:rPr>
            <w:sz w:val="24"/>
            <w:szCs w:val="24"/>
          </w:rPr>
          <w:delText>and</w:delText>
        </w:r>
        <w:r w:rsidRPr="00FE2422" w:rsidDel="0033625A">
          <w:rPr>
            <w:i/>
            <w:sz w:val="24"/>
            <w:szCs w:val="24"/>
          </w:rPr>
          <w:delText xml:space="preserve"> </w:delText>
        </w:r>
      </w:del>
      <w:proofErr w:type="spellStart"/>
      <w:r w:rsidRPr="00FE2422">
        <w:rPr>
          <w:i/>
          <w:sz w:val="24"/>
          <w:szCs w:val="24"/>
        </w:rPr>
        <w:t>Ritteriella</w:t>
      </w:r>
      <w:proofErr w:type="spellEnd"/>
      <w:ins w:id="245" w:author="Alejandro Damian Serrano" w:date="2023-07-06T14:50:00Z">
        <w:r w:rsidR="0033625A">
          <w:rPr>
            <w:i/>
            <w:sz w:val="24"/>
            <w:szCs w:val="24"/>
          </w:rPr>
          <w:t xml:space="preserve"> </w:t>
        </w:r>
        <w:proofErr w:type="spellStart"/>
        <w:r w:rsidR="0033625A">
          <w:rPr>
            <w:i/>
            <w:sz w:val="24"/>
            <w:szCs w:val="24"/>
          </w:rPr>
          <w:t>amboinensis</w:t>
        </w:r>
        <w:proofErr w:type="spellEnd"/>
        <w:r w:rsidR="0033625A">
          <w:rPr>
            <w:i/>
            <w:sz w:val="24"/>
            <w:szCs w:val="24"/>
          </w:rPr>
          <w:t xml:space="preserve">, </w:t>
        </w:r>
        <w:r w:rsidR="0033625A" w:rsidRPr="0033625A">
          <w:rPr>
            <w:iCs/>
            <w:sz w:val="24"/>
            <w:szCs w:val="24"/>
            <w:rPrChange w:id="246" w:author="Alejandro Damian Serrano" w:date="2023-07-06T14:51:00Z">
              <w:rPr>
                <w:i/>
                <w:sz w:val="24"/>
                <w:szCs w:val="24"/>
              </w:rPr>
            </w:rPrChange>
          </w:rPr>
          <w:t>and</w:t>
        </w:r>
        <w:r w:rsidR="0033625A">
          <w:rPr>
            <w:i/>
            <w:sz w:val="24"/>
            <w:szCs w:val="24"/>
          </w:rPr>
          <w:t xml:space="preserve"> </w:t>
        </w:r>
        <w:proofErr w:type="spellStart"/>
        <w:r w:rsidR="0033625A">
          <w:rPr>
            <w:i/>
            <w:sz w:val="24"/>
            <w:szCs w:val="24"/>
          </w:rPr>
          <w:t>Ritteriella</w:t>
        </w:r>
        <w:proofErr w:type="spellEnd"/>
        <w:r w:rsidR="0033625A">
          <w:rPr>
            <w:i/>
            <w:sz w:val="24"/>
            <w:szCs w:val="24"/>
          </w:rPr>
          <w:t xml:space="preserve"> </w:t>
        </w:r>
        <w:proofErr w:type="spellStart"/>
        <w:r w:rsidR="0033625A">
          <w:rPr>
            <w:i/>
            <w:sz w:val="24"/>
            <w:szCs w:val="24"/>
          </w:rPr>
          <w:t>retracta</w:t>
        </w:r>
      </w:ins>
      <w:proofErr w:type="spellEnd"/>
      <w:del w:id="247" w:author="Alejandro Damian Serrano" w:date="2023-07-06T14:50:00Z">
        <w:r w:rsidRPr="00FE2422" w:rsidDel="0033625A">
          <w:rPr>
            <w:i/>
            <w:sz w:val="24"/>
            <w:szCs w:val="24"/>
          </w:rPr>
          <w:delText xml:space="preserve"> </w:delText>
        </w:r>
        <w:r w:rsidRPr="00FE2422" w:rsidDel="0033625A">
          <w:rPr>
            <w:sz w:val="24"/>
            <w:szCs w:val="24"/>
          </w:rPr>
          <w:delText>spp.</w:delText>
        </w:r>
      </w:del>
      <w:ins w:id="248" w:author="Alejandro Damian Serrano" w:date="2023-07-06T14:51:00Z">
        <w:r w:rsidR="0033625A">
          <w:rPr>
            <w:iCs/>
            <w:sz w:val="24"/>
            <w:szCs w:val="24"/>
          </w:rPr>
          <w:t>)</w:t>
        </w:r>
      </w:ins>
      <w:del w:id="249" w:author="Alejandro Damian Serrano" w:date="2023-07-06T14:50:00Z">
        <w:r w:rsidRPr="00FE2422" w:rsidDel="0033625A">
          <w:rPr>
            <w:i/>
            <w:sz w:val="24"/>
            <w:szCs w:val="24"/>
          </w:rPr>
          <w:delText>,</w:delText>
        </w:r>
      </w:del>
      <w:r w:rsidRPr="00FE2422">
        <w:rPr>
          <w:sz w:val="24"/>
          <w:szCs w:val="24"/>
        </w:rPr>
        <w:t xml:space="preserve"> </w:t>
      </w:r>
      <w:ins w:id="250" w:author="Alejandro Damian Serrano" w:date="2023-07-06T14:51:00Z">
        <w:r w:rsidR="0033625A">
          <w:rPr>
            <w:sz w:val="24"/>
            <w:szCs w:val="24"/>
          </w:rPr>
          <w:t>represents a derived</w:t>
        </w:r>
        <w:r w:rsidR="0033625A" w:rsidRPr="00FE2422">
          <w:rPr>
            <w:sz w:val="24"/>
            <w:szCs w:val="24"/>
          </w:rPr>
          <w:t xml:space="preserve"> transformation stage in th</w:t>
        </w:r>
        <w:r w:rsidR="0033625A">
          <w:rPr>
            <w:sz w:val="24"/>
            <w:szCs w:val="24"/>
          </w:rPr>
          <w:t xml:space="preserve">e linear </w:t>
        </w:r>
        <w:r w:rsidR="0033625A" w:rsidRPr="00FE2422">
          <w:rPr>
            <w:sz w:val="24"/>
            <w:szCs w:val="24"/>
          </w:rPr>
          <w:t>pathway</w:t>
        </w:r>
        <w:r w:rsidR="0033625A">
          <w:rPr>
            <w:sz w:val="24"/>
            <w:szCs w:val="24"/>
          </w:rPr>
          <w:t xml:space="preserve">. </w:t>
        </w:r>
      </w:ins>
      <w:ins w:id="251" w:author="Alejandro Damian Serrano" w:date="2023-07-06T14:53:00Z">
        <w:r w:rsidR="0033625A">
          <w:rPr>
            <w:sz w:val="24"/>
            <w:szCs w:val="24"/>
          </w:rPr>
          <w:t>We observed that b</w:t>
        </w:r>
      </w:ins>
      <w:ins w:id="252" w:author="Alejandro Damian Serrano" w:date="2023-07-06T14:51:00Z">
        <w:r w:rsidR="0033625A">
          <w:rPr>
            <w:sz w:val="24"/>
            <w:szCs w:val="24"/>
          </w:rPr>
          <w:t>oth linear and bi</w:t>
        </w:r>
      </w:ins>
      <w:ins w:id="253" w:author="Alejandro Damian Serrano" w:date="2023-07-06T14:52:00Z">
        <w:r w:rsidR="0033625A">
          <w:rPr>
            <w:sz w:val="24"/>
            <w:szCs w:val="24"/>
          </w:rPr>
          <w:t xml:space="preserve">pinnate architectures share </w:t>
        </w:r>
      </w:ins>
      <w:del w:id="254" w:author="Alejandro Damian Serrano" w:date="2023-07-06T14:51:00Z">
        <w:r w:rsidRPr="00FE2422" w:rsidDel="0033625A">
          <w:rPr>
            <w:sz w:val="24"/>
            <w:szCs w:val="24"/>
          </w:rPr>
          <w:delText>where i</w:delText>
        </w:r>
      </w:del>
      <w:del w:id="255" w:author="Alejandro Damian Serrano" w:date="2023-07-06T14:52:00Z">
        <w:r w:rsidRPr="00FE2422" w:rsidDel="0033625A">
          <w:rPr>
            <w:sz w:val="24"/>
            <w:szCs w:val="24"/>
          </w:rPr>
          <w:delText xml:space="preserve">n addition to </w:delText>
        </w:r>
      </w:del>
      <w:r w:rsidRPr="00FE2422">
        <w:rPr>
          <w:sz w:val="24"/>
          <w:szCs w:val="24"/>
        </w:rPr>
        <w:t>the linear dorsoventral alignment of zooids to the stolon</w:t>
      </w:r>
      <w:ins w:id="256" w:author="Alejandro Damian Serrano" w:date="2023-07-06T14:53:00Z">
        <w:r w:rsidR="0033625A">
          <w:rPr>
            <w:sz w:val="24"/>
            <w:szCs w:val="24"/>
          </w:rPr>
          <w:t>.</w:t>
        </w:r>
      </w:ins>
      <w:del w:id="257" w:author="Alejandro Damian Serrano" w:date="2023-07-06T14:53:00Z">
        <w:r w:rsidRPr="00FE2422" w:rsidDel="0033625A">
          <w:rPr>
            <w:sz w:val="24"/>
            <w:szCs w:val="24"/>
          </w:rPr>
          <w:delText>,</w:delText>
        </w:r>
      </w:del>
      <w:r w:rsidRPr="00FE2422">
        <w:rPr>
          <w:sz w:val="24"/>
          <w:szCs w:val="24"/>
        </w:rPr>
        <w:t xml:space="preserve"> </w:t>
      </w:r>
      <w:ins w:id="258" w:author="Alejandro Damian Serrano" w:date="2023-07-06T14:53:00Z">
        <w:r w:rsidR="0033625A">
          <w:rPr>
            <w:sz w:val="24"/>
            <w:szCs w:val="24"/>
          </w:rPr>
          <w:t xml:space="preserve">However, </w:t>
        </w:r>
        <w:r w:rsidR="0033625A">
          <w:rPr>
            <w:sz w:val="24"/>
            <w:szCs w:val="24"/>
          </w:rPr>
          <w:lastRenderedPageBreak/>
          <w:t xml:space="preserve">adult colonies in </w:t>
        </w:r>
      </w:ins>
      <w:ins w:id="259" w:author="Alejandro Damian Serrano" w:date="2023-07-06T14:54:00Z">
        <w:r w:rsidR="0033625A">
          <w:rPr>
            <w:sz w:val="24"/>
            <w:szCs w:val="24"/>
          </w:rPr>
          <w:t xml:space="preserve">the species we observed having </w:t>
        </w:r>
      </w:ins>
      <w:ins w:id="260" w:author="Alejandro Damian Serrano" w:date="2023-07-06T14:53:00Z">
        <w:r w:rsidR="0033625A">
          <w:rPr>
            <w:sz w:val="24"/>
            <w:szCs w:val="24"/>
          </w:rPr>
          <w:t xml:space="preserve">the bipinnate architecture </w:t>
        </w:r>
      </w:ins>
      <w:ins w:id="261" w:author="Alejandro Damian Serrano" w:date="2023-07-06T14:55:00Z">
        <w:r w:rsidR="0033625A">
          <w:rPr>
            <w:sz w:val="24"/>
            <w:szCs w:val="24"/>
          </w:rPr>
          <w:t>additionally</w:t>
        </w:r>
      </w:ins>
      <w:ins w:id="262" w:author="Alejandro Damian Serrano" w:date="2023-07-06T14:53:00Z">
        <w:r w:rsidR="0033625A">
          <w:rPr>
            <w:sz w:val="24"/>
            <w:szCs w:val="24"/>
          </w:rPr>
          <w:t xml:space="preserve"> </w:t>
        </w:r>
      </w:ins>
      <w:ins w:id="263" w:author="Alejandro Damian Serrano" w:date="2023-07-06T14:54:00Z">
        <w:r w:rsidR="0033625A">
          <w:rPr>
            <w:sz w:val="24"/>
            <w:szCs w:val="24"/>
          </w:rPr>
          <w:t xml:space="preserve">displayed </w:t>
        </w:r>
      </w:ins>
      <w:del w:id="264" w:author="Alejandro Damian Serrano" w:date="2023-07-06T14:53:00Z">
        <w:r w:rsidRPr="00FE2422" w:rsidDel="0033625A">
          <w:rPr>
            <w:sz w:val="24"/>
            <w:szCs w:val="24"/>
          </w:rPr>
          <w:delText xml:space="preserve">there is </w:delText>
        </w:r>
      </w:del>
      <w:r w:rsidRPr="00FE2422">
        <w:rPr>
          <w:sz w:val="24"/>
          <w:szCs w:val="24"/>
        </w:rPr>
        <w:t xml:space="preserve">a </w:t>
      </w:r>
      <w:del w:id="265" w:author="Alejandro Damian Serrano" w:date="2023-07-06T14:55:00Z">
        <w:r w:rsidRPr="00FE2422" w:rsidDel="0033625A">
          <w:rPr>
            <w:sz w:val="24"/>
            <w:szCs w:val="24"/>
          </w:rPr>
          <w:delText>mirror-symmetry</w:delText>
        </w:r>
      </w:del>
      <w:ins w:id="266" w:author="Alejandro Damian Serrano" w:date="2023-07-06T14:55:00Z">
        <w:r w:rsidR="0033625A">
          <w:rPr>
            <w:sz w:val="24"/>
            <w:szCs w:val="24"/>
          </w:rPr>
          <w:t>symmetrical</w:t>
        </w:r>
      </w:ins>
      <w:r w:rsidRPr="00FE2422">
        <w:rPr>
          <w:sz w:val="24"/>
          <w:szCs w:val="24"/>
        </w:rPr>
        <w:t xml:space="preserve"> outward lateral flare of the aboral ends of zooids in </w:t>
      </w:r>
      <w:del w:id="267" w:author="Alejandro Damian Serrano" w:date="2023-07-06T14:54:00Z">
        <w:r w:rsidRPr="00FE2422" w:rsidDel="0033625A">
          <w:rPr>
            <w:sz w:val="24"/>
            <w:szCs w:val="24"/>
          </w:rPr>
          <w:delText xml:space="preserve">the plane normal to </w:delText>
        </w:r>
      </w:del>
      <w:r w:rsidRPr="00FE2422">
        <w:rPr>
          <w:sz w:val="24"/>
          <w:szCs w:val="24"/>
        </w:rPr>
        <w:t>the oral-aboral-normal</w:t>
      </w:r>
      <w:ins w:id="268" w:author="Alejandro Damian Serrano" w:date="2023-07-06T14:54:00Z">
        <w:r w:rsidR="0033625A">
          <w:rPr>
            <w:sz w:val="24"/>
            <w:szCs w:val="24"/>
          </w:rPr>
          <w:t xml:space="preserve"> plane</w:t>
        </w:r>
      </w:ins>
      <w:del w:id="269" w:author="Alejandro Damian Serrano" w:date="2023-07-06T14:54:00Z">
        <w:r w:rsidRPr="00FE2422" w:rsidDel="0033625A">
          <w:rPr>
            <w:sz w:val="24"/>
            <w:szCs w:val="24"/>
          </w:rPr>
          <w:delText>;</w:delText>
        </w:r>
      </w:del>
      <w:r w:rsidRPr="00FE2422">
        <w:rPr>
          <w:sz w:val="24"/>
          <w:szCs w:val="24"/>
        </w:rPr>
        <w:t xml:space="preserve"> and a</w:t>
      </w:r>
      <w:ins w:id="270" w:author="Alejandro Damian Serrano" w:date="2023-07-06T14:55:00Z">
        <w:r w:rsidR="0033625A">
          <w:rPr>
            <w:sz w:val="24"/>
            <w:szCs w:val="24"/>
          </w:rPr>
          <w:t>n</w:t>
        </w:r>
      </w:ins>
      <w:r w:rsidRPr="00FE2422">
        <w:rPr>
          <w:sz w:val="24"/>
          <w:szCs w:val="24"/>
        </w:rPr>
        <w:t xml:space="preserve"> </w:t>
      </w:r>
      <w:ins w:id="271" w:author="Alejandro Damian Serrano" w:date="2023-07-06T14:55:00Z">
        <w:r w:rsidR="0033625A">
          <w:rPr>
            <w:sz w:val="24"/>
            <w:szCs w:val="24"/>
          </w:rPr>
          <w:t>auto</w:t>
        </w:r>
      </w:ins>
      <w:r w:rsidRPr="00FE2422">
        <w:rPr>
          <w:sz w:val="24"/>
          <w:szCs w:val="24"/>
        </w:rPr>
        <w:t>rotation of zooids where the ventral (and dorsal) sides of every zooid are all facing the same side</w:t>
      </w:r>
      <w:ins w:id="272" w:author="Alejandro Damian Serrano" w:date="2023-07-06T14:55:00Z">
        <w:r w:rsidR="0033625A">
          <w:rPr>
            <w:sz w:val="24"/>
            <w:szCs w:val="24"/>
          </w:rPr>
          <w:t xml:space="preserve"> of the colony</w:t>
        </w:r>
      </w:ins>
      <w:r w:rsidRPr="00FE2422">
        <w:rPr>
          <w:sz w:val="24"/>
          <w:szCs w:val="24"/>
        </w:rPr>
        <w:t xml:space="preserve"> (Fig. 2G). Th</w:t>
      </w:r>
      <w:ins w:id="273" w:author="Alejandro Damian Serrano" w:date="2023-07-06T14:56:00Z">
        <w:r w:rsidR="0033625A">
          <w:rPr>
            <w:sz w:val="24"/>
            <w:szCs w:val="24"/>
          </w:rPr>
          <w:t xml:space="preserve">e developmental transitions in bipinnate species </w:t>
        </w:r>
      </w:ins>
      <w:del w:id="274" w:author="Alejandro Damian Serrano" w:date="2023-07-06T14:56:00Z">
        <w:r w:rsidRPr="00FE2422" w:rsidDel="0033625A">
          <w:rPr>
            <w:sz w:val="24"/>
            <w:szCs w:val="24"/>
          </w:rPr>
          <w:delText>is pathway has been</w:delText>
        </w:r>
      </w:del>
      <w:ins w:id="275" w:author="Alejandro Damian Serrano" w:date="2023-07-06T14:56:00Z">
        <w:r w:rsidR="0033625A">
          <w:rPr>
            <w:sz w:val="24"/>
            <w:szCs w:val="24"/>
          </w:rPr>
          <w:t>was</w:t>
        </w:r>
      </w:ins>
      <w:r w:rsidRPr="00FE2422">
        <w:rPr>
          <w:sz w:val="24"/>
          <w:szCs w:val="24"/>
        </w:rPr>
        <w:t xml:space="preserve"> challenging to observe empirically because </w:t>
      </w:r>
      <w:proofErr w:type="spellStart"/>
      <w:r w:rsidRPr="00FE2422">
        <w:rPr>
          <w:i/>
          <w:sz w:val="24"/>
          <w:szCs w:val="24"/>
        </w:rPr>
        <w:t>Ritteriella</w:t>
      </w:r>
      <w:proofErr w:type="spellEnd"/>
      <w:r w:rsidRPr="00FE2422">
        <w:rPr>
          <w:sz w:val="24"/>
          <w:szCs w:val="24"/>
        </w:rPr>
        <w:t xml:space="preserve"> does not undergo transformation past the oblique stage in colonies retained by the oozooid (Fig. 3D), and in </w:t>
      </w:r>
      <w:r w:rsidRPr="00FE2422">
        <w:rPr>
          <w:i/>
          <w:sz w:val="24"/>
          <w:szCs w:val="24"/>
        </w:rPr>
        <w:t>Brooksia</w:t>
      </w:r>
      <w:r w:rsidRPr="00FE2422">
        <w:rPr>
          <w:sz w:val="24"/>
          <w:szCs w:val="24"/>
        </w:rPr>
        <w:t xml:space="preserve"> the transformation occurs at a very small scale in the most proximal and underdeveloped end of the budding colony. It is possible that the order of developmental transitions that lead to the bipinnate morphology differs from the one hypothesized </w:t>
      </w:r>
      <w:ins w:id="276" w:author="Alejandro Damian Serrano" w:date="2023-07-06T14:56:00Z">
        <w:r w:rsidR="00FE6236">
          <w:rPr>
            <w:sz w:val="24"/>
            <w:szCs w:val="24"/>
          </w:rPr>
          <w:t xml:space="preserve">in </w:t>
        </w:r>
      </w:ins>
      <w:del w:id="277" w:author="Alejandro Damian Serrano" w:date="2023-07-06T14:56:00Z">
        <w:r w:rsidRPr="00FE2422" w:rsidDel="00FE6236">
          <w:rPr>
            <w:sz w:val="24"/>
            <w:szCs w:val="24"/>
          </w:rPr>
          <w:delText>here (</w:delText>
        </w:r>
      </w:del>
      <w:r w:rsidRPr="00FE2422">
        <w:rPr>
          <w:sz w:val="24"/>
          <w:szCs w:val="24"/>
        </w:rPr>
        <w:t>Fig</w:t>
      </w:r>
      <w:ins w:id="278" w:author="Alejandro Damian Serrano" w:date="2023-07-06T14:56:00Z">
        <w:r w:rsidR="00FE6236">
          <w:rPr>
            <w:sz w:val="24"/>
            <w:szCs w:val="24"/>
          </w:rPr>
          <w:t>ure</w:t>
        </w:r>
      </w:ins>
      <w:del w:id="279" w:author="Alejandro Damian Serrano" w:date="2023-07-06T14:56:00Z">
        <w:r w:rsidRPr="00FE2422" w:rsidDel="00FE6236">
          <w:rPr>
            <w:sz w:val="24"/>
            <w:szCs w:val="24"/>
          </w:rPr>
          <w:delText>.</w:delText>
        </w:r>
      </w:del>
      <w:r w:rsidRPr="00FE2422">
        <w:rPr>
          <w:sz w:val="24"/>
          <w:szCs w:val="24"/>
        </w:rPr>
        <w:t xml:space="preserve"> 6</w:t>
      </w:r>
      <w:del w:id="280" w:author="Alejandro Damian Serrano" w:date="2023-07-06T14:56:00Z">
        <w:r w:rsidRPr="00FE2422" w:rsidDel="00FE6236">
          <w:rPr>
            <w:sz w:val="24"/>
            <w:szCs w:val="24"/>
          </w:rPr>
          <w:delText>)</w:delText>
        </w:r>
      </w:del>
      <w:ins w:id="281" w:author="Alejandro Damian Serrano" w:date="2023-07-06T14:57:00Z">
        <w:r w:rsidR="00FE6236">
          <w:rPr>
            <w:sz w:val="24"/>
            <w:szCs w:val="24"/>
          </w:rPr>
          <w:t xml:space="preserve">. However, our observations on developing </w:t>
        </w:r>
        <w:proofErr w:type="spellStart"/>
        <w:r w:rsidR="00FE6236" w:rsidRPr="00FE6236">
          <w:rPr>
            <w:i/>
            <w:iCs/>
            <w:sz w:val="24"/>
            <w:szCs w:val="24"/>
            <w:rPrChange w:id="282" w:author="Alejandro Damian Serrano" w:date="2023-07-06T14:57:00Z">
              <w:rPr>
                <w:sz w:val="24"/>
                <w:szCs w:val="24"/>
              </w:rPr>
            </w:rPrChange>
          </w:rPr>
          <w:t>Ritteriella</w:t>
        </w:r>
        <w:proofErr w:type="spellEnd"/>
        <w:r w:rsidR="00FE6236">
          <w:rPr>
            <w:sz w:val="24"/>
            <w:szCs w:val="24"/>
          </w:rPr>
          <w:t xml:space="preserve"> colonies</w:t>
        </w:r>
      </w:ins>
      <w:del w:id="283" w:author="Alejandro Damian Serrano" w:date="2023-07-06T14:57:00Z">
        <w:r w:rsidRPr="00FE2422" w:rsidDel="00FE6236">
          <w:rPr>
            <w:sz w:val="24"/>
            <w:szCs w:val="24"/>
          </w:rPr>
          <w:delText>,</w:delText>
        </w:r>
      </w:del>
      <w:r w:rsidRPr="00FE2422">
        <w:rPr>
          <w:sz w:val="24"/>
          <w:szCs w:val="24"/>
        </w:rPr>
        <w:t xml:space="preserve"> </w:t>
      </w:r>
      <w:del w:id="284" w:author="Alejandro Damian Serrano" w:date="2023-07-06T14:58:00Z">
        <w:r w:rsidRPr="00FE2422" w:rsidDel="00FE6236">
          <w:rPr>
            <w:sz w:val="24"/>
            <w:szCs w:val="24"/>
          </w:rPr>
          <w:delText xml:space="preserve">though </w:delText>
        </w:r>
        <w:r w:rsidR="00E465C2" w:rsidRPr="00FE2422" w:rsidDel="00FE6236">
          <w:rPr>
            <w:sz w:val="24"/>
            <w:szCs w:val="24"/>
          </w:rPr>
          <w:delText>it</w:delText>
        </w:r>
        <w:r w:rsidRPr="00FE2422" w:rsidDel="00FE6236">
          <w:rPr>
            <w:sz w:val="24"/>
            <w:szCs w:val="24"/>
          </w:rPr>
          <w:delText xml:space="preserve"> </w:delText>
        </w:r>
      </w:del>
      <w:del w:id="285" w:author="Alejandro Damian Serrano" w:date="2023-07-06T14:57:00Z">
        <w:r w:rsidRPr="00FE2422" w:rsidDel="00FE6236">
          <w:rPr>
            <w:sz w:val="24"/>
            <w:szCs w:val="24"/>
          </w:rPr>
          <w:delText xml:space="preserve">always </w:delText>
        </w:r>
      </w:del>
      <w:ins w:id="286" w:author="Alejandro Damian Serrano" w:date="2023-07-06T14:58:00Z">
        <w:r w:rsidR="00FE6236">
          <w:rPr>
            <w:sz w:val="24"/>
            <w:szCs w:val="24"/>
          </w:rPr>
          <w:t>indicate that these transformations</w:t>
        </w:r>
      </w:ins>
      <w:ins w:id="287" w:author="Alejandro Damian Serrano" w:date="2023-07-06T14:57:00Z">
        <w:r w:rsidR="00FE6236" w:rsidRPr="00FE2422">
          <w:rPr>
            <w:sz w:val="24"/>
            <w:szCs w:val="24"/>
          </w:rPr>
          <w:t xml:space="preserve"> </w:t>
        </w:r>
      </w:ins>
      <w:r w:rsidRPr="00FE2422">
        <w:rPr>
          <w:sz w:val="24"/>
          <w:szCs w:val="24"/>
        </w:rPr>
        <w:t>occur</w:t>
      </w:r>
      <w:del w:id="288" w:author="Alejandro Damian Serrano" w:date="2023-07-06T14:57:00Z">
        <w:r w:rsidRPr="00FE2422" w:rsidDel="00FE6236">
          <w:rPr>
            <w:sz w:val="24"/>
            <w:szCs w:val="24"/>
          </w:rPr>
          <w:delText>s</w:delText>
        </w:r>
      </w:del>
      <w:r w:rsidRPr="00FE2422">
        <w:rPr>
          <w:sz w:val="24"/>
          <w:szCs w:val="24"/>
        </w:rPr>
        <w:t xml:space="preserve"> during or after the process of dorsoventral zooid stolon rotation that produces</w:t>
      </w:r>
      <w:ins w:id="289" w:author="Alejandro Damian Serrano" w:date="2023-07-06T14:58:00Z">
        <w:r w:rsidR="00FE6236">
          <w:rPr>
            <w:sz w:val="24"/>
            <w:szCs w:val="24"/>
          </w:rPr>
          <w:t xml:space="preserve"> the</w:t>
        </w:r>
      </w:ins>
      <w:r w:rsidRPr="00FE2422">
        <w:rPr>
          <w:sz w:val="24"/>
          <w:szCs w:val="24"/>
        </w:rPr>
        <w:t xml:space="preserve"> oblique </w:t>
      </w:r>
      <w:del w:id="290" w:author="Alejandro Damian Serrano" w:date="2023-07-06T14:58:00Z">
        <w:r w:rsidRPr="00FE2422" w:rsidDel="00FE6236">
          <w:rPr>
            <w:sz w:val="24"/>
            <w:szCs w:val="24"/>
          </w:rPr>
          <w:delText>and linear chains</w:delText>
        </w:r>
      </w:del>
      <w:ins w:id="291" w:author="Alejandro Damian Serrano" w:date="2023-07-06T14:58:00Z">
        <w:r w:rsidR="00FE6236">
          <w:rPr>
            <w:sz w:val="24"/>
            <w:szCs w:val="24"/>
          </w:rPr>
          <w:t>intermediate form</w:t>
        </w:r>
      </w:ins>
      <w:r w:rsidRPr="00FE2422">
        <w:rPr>
          <w:sz w:val="24"/>
          <w:szCs w:val="24"/>
        </w:rPr>
        <w:t>.</w:t>
      </w:r>
    </w:p>
    <w:p w14:paraId="3FE88CE1" w14:textId="73C83CAA" w:rsidR="003E4853" w:rsidRDefault="00425DD7" w:rsidP="002D08A7">
      <w:pPr>
        <w:spacing w:line="480" w:lineRule="auto"/>
        <w:ind w:firstLine="720"/>
        <w:rPr>
          <w:sz w:val="24"/>
          <w:szCs w:val="24"/>
        </w:rPr>
      </w:pPr>
      <w:r w:rsidRPr="00FE2422">
        <w:rPr>
          <w:sz w:val="24"/>
          <w:szCs w:val="24"/>
        </w:rPr>
        <w:t>Each developmental transition is characterized by variation across specific continuous morphological traits (Fig. 6)</w:t>
      </w:r>
      <w:ins w:id="292" w:author="Alejandro Damian Serrano" w:date="2023-07-03T14:51:00Z">
        <w:r w:rsidR="004C6977">
          <w:rPr>
            <w:sz w:val="24"/>
            <w:szCs w:val="24"/>
          </w:rPr>
          <w:t>, which we describe based on the differences in zooid orientation and shape between the initial budding transversal chain</w:t>
        </w:r>
      </w:ins>
      <w:ins w:id="293" w:author="Alejandro Damian Serrano" w:date="2023-07-03T14:52:00Z">
        <w:r w:rsidR="004C6977">
          <w:rPr>
            <w:sz w:val="24"/>
            <w:szCs w:val="24"/>
          </w:rPr>
          <w:t xml:space="preserve"> stage and the final adult stage supplemented by some observations of the developmental changes</w:t>
        </w:r>
      </w:ins>
      <w:r w:rsidRPr="00FE2422">
        <w:rPr>
          <w:sz w:val="24"/>
          <w:szCs w:val="24"/>
        </w:rPr>
        <w:t xml:space="preserve">. </w:t>
      </w:r>
      <w:ins w:id="294" w:author="Alejandro Damian Serrano" w:date="2023-07-06T14:59:00Z">
        <w:r w:rsidR="00FE6236">
          <w:rPr>
            <w:sz w:val="24"/>
            <w:szCs w:val="24"/>
          </w:rPr>
          <w:t>We hypothesize that t</w:t>
        </w:r>
      </w:ins>
      <w:del w:id="295" w:author="Alejandro Damian Serrano" w:date="2023-07-06T14:59:00Z">
        <w:r w:rsidRPr="00FE2422" w:rsidDel="00FE6236">
          <w:rPr>
            <w:sz w:val="24"/>
            <w:szCs w:val="24"/>
          </w:rPr>
          <w:delText>T</w:delText>
        </w:r>
      </w:del>
      <w:r w:rsidRPr="00FE2422">
        <w:rPr>
          <w:sz w:val="24"/>
          <w:szCs w:val="24"/>
        </w:rPr>
        <w:t xml:space="preserve">he transversal-to-whorl transformation is mediated by an increase in the peduncle-to-zooid length ratio and a continuous allometric shift in zooid-to-stolon size as the zooids grow and develop asynchronously along the stolon length. The subsequent whorl-to-cluster transformation also </w:t>
      </w:r>
      <w:del w:id="296" w:author="Alejandro Damian Serrano" w:date="2023-07-06T14:59:00Z">
        <w:r w:rsidRPr="00FE2422" w:rsidDel="00FE6236">
          <w:rPr>
            <w:sz w:val="24"/>
            <w:szCs w:val="24"/>
          </w:rPr>
          <w:delText xml:space="preserve">relies </w:delText>
        </w:r>
      </w:del>
      <w:ins w:id="297" w:author="Alejandro Damian Serrano" w:date="2023-07-06T14:59:00Z">
        <w:r w:rsidR="00FE6236">
          <w:rPr>
            <w:sz w:val="24"/>
            <w:szCs w:val="24"/>
          </w:rPr>
          <w:t>seems to rely</w:t>
        </w:r>
        <w:r w:rsidR="00FE6236" w:rsidRPr="00FE2422">
          <w:rPr>
            <w:sz w:val="24"/>
            <w:szCs w:val="24"/>
          </w:rPr>
          <w:t xml:space="preserve"> </w:t>
        </w:r>
      </w:ins>
      <w:r w:rsidRPr="00FE2422">
        <w:rPr>
          <w:sz w:val="24"/>
          <w:szCs w:val="24"/>
        </w:rPr>
        <w:t>on further peduncle elongation but is marked by a loss of neighbor zooid attachment that allows neighboring zooids to bob around freely. The transversal-to-helical pathway</w:t>
      </w:r>
      <w:ins w:id="298" w:author="Alejandro Damian Serrano" w:date="2023-07-03T14:49:00Z">
        <w:r w:rsidR="004C6977">
          <w:rPr>
            <w:sz w:val="24"/>
            <w:szCs w:val="24"/>
          </w:rPr>
          <w:t xml:space="preserve"> (based on </w:t>
        </w:r>
      </w:ins>
      <w:ins w:id="299" w:author="Alejandro Damian Serrano" w:date="2023-07-03T14:50:00Z">
        <w:r w:rsidR="004C6977">
          <w:rPr>
            <w:sz w:val="24"/>
            <w:szCs w:val="24"/>
          </w:rPr>
          <w:t xml:space="preserve">observations made on the photograph in </w:t>
        </w:r>
      </w:ins>
      <w:ins w:id="300" w:author="Alejandro Damian Serrano" w:date="2023-07-03T14:49:00Z">
        <w:r w:rsidR="004C6977">
          <w:rPr>
            <w:sz w:val="24"/>
            <w:szCs w:val="24"/>
          </w:rPr>
          <w:t>Fig. 3G)</w:t>
        </w:r>
      </w:ins>
      <w:r w:rsidRPr="00FE2422">
        <w:rPr>
          <w:sz w:val="24"/>
          <w:szCs w:val="24"/>
        </w:rPr>
        <w:t xml:space="preserve"> is characterized by a continuous shift in the serial </w:t>
      </w:r>
      <w:r w:rsidRPr="00FE2422">
        <w:rPr>
          <w:sz w:val="24"/>
          <w:szCs w:val="24"/>
        </w:rPr>
        <w:lastRenderedPageBreak/>
        <w:t xml:space="preserve">neighbor stolon-normal angle, where the orientation of neighboring zooids breaks parallelism and starts to offset by a few degrees like stairs in a spiral staircase. The transversal-to-oblique-to-linear pathway </w:t>
      </w:r>
      <w:del w:id="301" w:author="Alejandro Damian Serrano" w:date="2023-07-06T14:59:00Z">
        <w:r w:rsidRPr="00FE2422" w:rsidDel="00FE6236">
          <w:rPr>
            <w:sz w:val="24"/>
            <w:szCs w:val="24"/>
          </w:rPr>
          <w:delText xml:space="preserve">is </w:delText>
        </w:r>
      </w:del>
      <w:del w:id="302" w:author="Alejandro Damian Serrano" w:date="2023-07-03T14:53:00Z">
        <w:r w:rsidRPr="00FE2422" w:rsidDel="004C6977">
          <w:rPr>
            <w:sz w:val="24"/>
            <w:szCs w:val="24"/>
          </w:rPr>
          <w:delText xml:space="preserve">driven </w:delText>
        </w:r>
      </w:del>
      <w:ins w:id="303" w:author="Alejandro Damian Serrano" w:date="2023-07-03T14:53:00Z">
        <w:r w:rsidR="004C6977">
          <w:rPr>
            <w:sz w:val="24"/>
            <w:szCs w:val="24"/>
          </w:rPr>
          <w:t>appears to be driven</w:t>
        </w:r>
        <w:r w:rsidR="004C6977" w:rsidRPr="00FE2422">
          <w:rPr>
            <w:sz w:val="24"/>
            <w:szCs w:val="24"/>
          </w:rPr>
          <w:t xml:space="preserve"> </w:t>
        </w:r>
      </w:ins>
      <w:r w:rsidRPr="00FE2422">
        <w:rPr>
          <w:sz w:val="24"/>
          <w:szCs w:val="24"/>
        </w:rPr>
        <w:t>solely by changes in the dorsoventral zooid-stolon angle</w:t>
      </w:r>
      <w:ins w:id="304" w:author="Alejandro Damian Serrano" w:date="2023-07-06T14:59:00Z">
        <w:r w:rsidR="00FE6236">
          <w:rPr>
            <w:sz w:val="24"/>
            <w:szCs w:val="24"/>
          </w:rPr>
          <w:t xml:space="preserve"> based on our obse</w:t>
        </w:r>
      </w:ins>
      <w:ins w:id="305" w:author="Alejandro Damian Serrano" w:date="2023-07-06T15:00:00Z">
        <w:r w:rsidR="00FE6236">
          <w:rPr>
            <w:sz w:val="24"/>
            <w:szCs w:val="24"/>
          </w:rPr>
          <w:t>rvations</w:t>
        </w:r>
      </w:ins>
      <w:r w:rsidRPr="00FE2422">
        <w:rPr>
          <w:sz w:val="24"/>
          <w:szCs w:val="24"/>
        </w:rPr>
        <w:t xml:space="preserve">. Finally, </w:t>
      </w:r>
      <w:ins w:id="306" w:author="Alejandro Damian Serrano" w:date="2023-07-06T15:00:00Z">
        <w:r w:rsidR="00FE6236">
          <w:rPr>
            <w:sz w:val="24"/>
            <w:szCs w:val="24"/>
          </w:rPr>
          <w:t xml:space="preserve">we hypothesize that </w:t>
        </w:r>
      </w:ins>
      <w:r w:rsidRPr="00FE2422">
        <w:rPr>
          <w:sz w:val="24"/>
          <w:szCs w:val="24"/>
        </w:rPr>
        <w:t xml:space="preserve">the linear-to-bipinnate transformation is </w:t>
      </w:r>
      <w:del w:id="307" w:author="Alejandro Damian Serrano" w:date="2023-07-06T15:00:00Z">
        <w:r w:rsidRPr="00FE2422" w:rsidDel="00FE6236">
          <w:rPr>
            <w:sz w:val="24"/>
            <w:szCs w:val="24"/>
          </w:rPr>
          <w:delText xml:space="preserve">characterized </w:delText>
        </w:r>
      </w:del>
      <w:ins w:id="308" w:author="Alejandro Damian Serrano" w:date="2023-07-06T15:00:00Z">
        <w:r w:rsidR="00FE6236">
          <w:rPr>
            <w:sz w:val="24"/>
            <w:szCs w:val="24"/>
          </w:rPr>
          <w:t>driven</w:t>
        </w:r>
        <w:r w:rsidR="00FE6236" w:rsidRPr="00FE2422">
          <w:rPr>
            <w:sz w:val="24"/>
            <w:szCs w:val="24"/>
          </w:rPr>
          <w:t xml:space="preserve"> </w:t>
        </w:r>
      </w:ins>
      <w:r w:rsidRPr="00FE2422">
        <w:rPr>
          <w:sz w:val="24"/>
          <w:szCs w:val="24"/>
        </w:rPr>
        <w:t>by an increased oral-aboral chiral angle and zooid autorotation, where the oral-lateral facets of chiral zooids face each other, the aboral ends turn outwards, and their ventral sides face the same side of the colony.</w:t>
      </w:r>
      <w:ins w:id="309" w:author="Alejandro Damian Serrano" w:date="2023-07-03T14:53:00Z">
        <w:r w:rsidR="004C6977">
          <w:rPr>
            <w:sz w:val="24"/>
            <w:szCs w:val="24"/>
          </w:rPr>
          <w:t xml:space="preserve"> However, we were not able to observe the development</w:t>
        </w:r>
      </w:ins>
      <w:ins w:id="310" w:author="Alejandro Damian Serrano" w:date="2023-07-03T14:54:00Z">
        <w:r w:rsidR="004C6977">
          <w:rPr>
            <w:sz w:val="24"/>
            <w:szCs w:val="24"/>
          </w:rPr>
          <w:t xml:space="preserve"> of bipinnate colonies past an oblique stage, so the order in which these modifications occurred remains unknown.</w:t>
        </w:r>
      </w:ins>
    </w:p>
    <w:p w14:paraId="0C66A1A5" w14:textId="77777777" w:rsidR="00E465C2" w:rsidRPr="00FE2422" w:rsidRDefault="00E465C2" w:rsidP="002D08A7">
      <w:pPr>
        <w:spacing w:line="480" w:lineRule="auto"/>
        <w:ind w:firstLine="720"/>
        <w:rPr>
          <w:sz w:val="24"/>
          <w:szCs w:val="24"/>
        </w:rPr>
      </w:pPr>
    </w:p>
    <w:p w14:paraId="3568D9BB" w14:textId="69F89991" w:rsidR="003E4853" w:rsidRPr="002D08A7" w:rsidRDefault="00425DD7" w:rsidP="00FE2422">
      <w:pPr>
        <w:spacing w:line="480" w:lineRule="auto"/>
        <w:rPr>
          <w:b/>
          <w:sz w:val="24"/>
          <w:szCs w:val="24"/>
        </w:rPr>
      </w:pPr>
      <w:r w:rsidRPr="00FE2422">
        <w:rPr>
          <w:b/>
          <w:sz w:val="24"/>
          <w:szCs w:val="24"/>
        </w:rPr>
        <w:t>Discussion</w:t>
      </w:r>
    </w:p>
    <w:p w14:paraId="1275B72C" w14:textId="778F928E" w:rsidR="003E4853" w:rsidRPr="00FE2422" w:rsidRDefault="00425DD7" w:rsidP="00FE2422">
      <w:pPr>
        <w:spacing w:line="480" w:lineRule="auto"/>
        <w:ind w:firstLine="720"/>
        <w:rPr>
          <w:sz w:val="24"/>
          <w:szCs w:val="24"/>
        </w:rPr>
      </w:pPr>
      <w:r w:rsidRPr="00FE2422">
        <w:rPr>
          <w:sz w:val="24"/>
          <w:szCs w:val="24"/>
        </w:rPr>
        <w:t xml:space="preserve">Ontologies in biology are helpful conceptual tools to characterize, categorize, and compare variation between and within species. We leveraged </w:t>
      </w:r>
      <w:del w:id="311" w:author="Alejandro Damian Serrano" w:date="2023-07-06T15:00:00Z">
        <w:r w:rsidRPr="00FE2422" w:rsidDel="00194617">
          <w:rPr>
            <w:sz w:val="24"/>
            <w:szCs w:val="24"/>
          </w:rPr>
          <w:delText xml:space="preserve">homologies </w:delText>
        </w:r>
      </w:del>
      <w:ins w:id="312" w:author="Alejandro Damian Serrano" w:date="2023-07-06T15:00:00Z">
        <w:r w:rsidR="00194617">
          <w:rPr>
            <w:sz w:val="24"/>
            <w:szCs w:val="24"/>
          </w:rPr>
          <w:t>similarities</w:t>
        </w:r>
        <w:r w:rsidR="00194617" w:rsidRPr="00FE2422">
          <w:rPr>
            <w:sz w:val="24"/>
            <w:szCs w:val="24"/>
          </w:rPr>
          <w:t xml:space="preserve"> </w:t>
        </w:r>
      </w:ins>
      <w:r w:rsidRPr="00FE2422">
        <w:rPr>
          <w:sz w:val="24"/>
          <w:szCs w:val="24"/>
        </w:rPr>
        <w:t xml:space="preserve">in the development of salp colonies across species to categorize and geometrically compare the different architectures. From this developmental perspective, we were able to </w:t>
      </w:r>
      <w:del w:id="313" w:author="Alejandro Damian Serrano" w:date="2023-07-06T15:01:00Z">
        <w:r w:rsidRPr="00FE2422" w:rsidDel="00194617">
          <w:rPr>
            <w:sz w:val="24"/>
            <w:szCs w:val="24"/>
          </w:rPr>
          <w:delText xml:space="preserve">establish </w:delText>
        </w:r>
      </w:del>
      <w:ins w:id="314" w:author="Alejandro Damian Serrano" w:date="2023-07-06T15:01:00Z">
        <w:r w:rsidR="00194617">
          <w:rPr>
            <w:sz w:val="24"/>
            <w:szCs w:val="24"/>
          </w:rPr>
          <w:t>propose a</w:t>
        </w:r>
        <w:r w:rsidR="00194617" w:rsidRPr="00FE2422">
          <w:rPr>
            <w:sz w:val="24"/>
            <w:szCs w:val="24"/>
          </w:rPr>
          <w:t xml:space="preserve"> </w:t>
        </w:r>
        <w:r w:rsidR="00194617">
          <w:rPr>
            <w:sz w:val="24"/>
            <w:szCs w:val="24"/>
          </w:rPr>
          <w:t>hypothesis-generating</w:t>
        </w:r>
      </w:ins>
      <w:del w:id="315" w:author="Alejandro Damian Serrano" w:date="2023-07-06T15:01:00Z">
        <w:r w:rsidRPr="00FE2422" w:rsidDel="00194617">
          <w:rPr>
            <w:sz w:val="24"/>
            <w:szCs w:val="24"/>
          </w:rPr>
          <w:delText>an</w:delText>
        </w:r>
      </w:del>
      <w:r w:rsidRPr="00FE2422">
        <w:rPr>
          <w:sz w:val="24"/>
          <w:szCs w:val="24"/>
        </w:rPr>
        <w:t xml:space="preserve"> ontology for salp colony architecture </w:t>
      </w:r>
      <w:del w:id="316" w:author="Alejandro Damian Serrano" w:date="2023-07-06T15:01:00Z">
        <w:r w:rsidRPr="00FE2422" w:rsidDel="00194617">
          <w:rPr>
            <w:sz w:val="24"/>
            <w:szCs w:val="24"/>
          </w:rPr>
          <w:delText>by defining</w:delText>
        </w:r>
      </w:del>
      <w:ins w:id="317" w:author="Alejandro Damian Serrano" w:date="2023-07-06T15:01:00Z">
        <w:r w:rsidR="00194617">
          <w:rPr>
            <w:sz w:val="24"/>
            <w:szCs w:val="24"/>
          </w:rPr>
          <w:t>describing</w:t>
        </w:r>
      </w:ins>
      <w:r w:rsidRPr="00FE2422">
        <w:rPr>
          <w:sz w:val="24"/>
          <w:szCs w:val="24"/>
        </w:rPr>
        <w:t xml:space="preserve"> the developmental transitions in the zooid arrangements that lead to the different </w:t>
      </w:r>
      <w:ins w:id="318" w:author="Alejandro Damian Serrano" w:date="2023-07-06T15:01:00Z">
        <w:r w:rsidR="00194617">
          <w:rPr>
            <w:sz w:val="24"/>
            <w:szCs w:val="24"/>
          </w:rPr>
          <w:t xml:space="preserve">terminal </w:t>
        </w:r>
      </w:ins>
      <w:del w:id="319" w:author="Alejandro Damian Serrano" w:date="2023-07-06T15:01:00Z">
        <w:r w:rsidRPr="00FE2422" w:rsidDel="00194617">
          <w:rPr>
            <w:sz w:val="24"/>
            <w:szCs w:val="24"/>
          </w:rPr>
          <w:delText xml:space="preserve">architectural </w:delText>
        </w:r>
        <w:r w:rsidR="00E465C2" w:rsidRPr="00FE2422" w:rsidDel="00194617">
          <w:rPr>
            <w:sz w:val="24"/>
            <w:szCs w:val="24"/>
          </w:rPr>
          <w:delText>endpoints</w:delText>
        </w:r>
      </w:del>
      <w:ins w:id="320" w:author="Alejandro Damian Serrano" w:date="2023-07-06T15:01:00Z">
        <w:r w:rsidR="00194617">
          <w:rPr>
            <w:sz w:val="24"/>
            <w:szCs w:val="24"/>
          </w:rPr>
          <w:t>archite</w:t>
        </w:r>
      </w:ins>
      <w:ins w:id="321" w:author="Alejandro Damian Serrano" w:date="2023-07-06T15:02:00Z">
        <w:r w:rsidR="00194617">
          <w:rPr>
            <w:sz w:val="24"/>
            <w:szCs w:val="24"/>
          </w:rPr>
          <w:t xml:space="preserve">ctures. Through this ontology, we hypothesize that </w:t>
        </w:r>
      </w:ins>
      <w:del w:id="322" w:author="Alejandro Damian Serrano" w:date="2023-07-06T15:02:00Z">
        <w:r w:rsidR="00E465C2" w:rsidRPr="00FE2422" w:rsidDel="00194617">
          <w:rPr>
            <w:sz w:val="24"/>
            <w:szCs w:val="24"/>
          </w:rPr>
          <w:delText xml:space="preserve"> and</w:delText>
        </w:r>
        <w:r w:rsidRPr="00FE2422" w:rsidDel="00194617">
          <w:rPr>
            <w:sz w:val="24"/>
            <w:szCs w:val="24"/>
          </w:rPr>
          <w:delText xml:space="preserve"> identifying which</w:delText>
        </w:r>
      </w:del>
      <w:ins w:id="323" w:author="Alejandro Damian Serrano" w:date="2023-07-06T15:02:00Z">
        <w:r w:rsidR="00194617">
          <w:rPr>
            <w:sz w:val="24"/>
            <w:szCs w:val="24"/>
          </w:rPr>
          <w:t>some</w:t>
        </w:r>
      </w:ins>
      <w:r w:rsidRPr="00FE2422">
        <w:rPr>
          <w:sz w:val="24"/>
          <w:szCs w:val="24"/>
        </w:rPr>
        <w:t xml:space="preserve"> </w:t>
      </w:r>
      <w:del w:id="324" w:author="Alejandro Damian Serrano" w:date="2023-07-06T15:02:00Z">
        <w:r w:rsidRPr="00FE2422" w:rsidDel="00194617">
          <w:rPr>
            <w:sz w:val="24"/>
            <w:szCs w:val="24"/>
          </w:rPr>
          <w:delText>adult endpoints</w:delText>
        </w:r>
      </w:del>
      <w:ins w:id="325" w:author="Alejandro Damian Serrano" w:date="2023-07-06T15:02:00Z">
        <w:r w:rsidR="00194617">
          <w:rPr>
            <w:sz w:val="24"/>
            <w:szCs w:val="24"/>
          </w:rPr>
          <w:t>terminal architectures</w:t>
        </w:r>
      </w:ins>
      <w:r w:rsidRPr="00FE2422">
        <w:rPr>
          <w:sz w:val="24"/>
          <w:szCs w:val="24"/>
        </w:rPr>
        <w:t xml:space="preserve"> are homologous to intermediate stages in the development of other </w:t>
      </w:r>
      <w:del w:id="326" w:author="Alejandro Damian Serrano" w:date="2023-07-06T15:02:00Z">
        <w:r w:rsidRPr="00FE2422" w:rsidDel="00194617">
          <w:rPr>
            <w:sz w:val="24"/>
            <w:szCs w:val="24"/>
          </w:rPr>
          <w:delText>endpoints</w:delText>
        </w:r>
      </w:del>
      <w:ins w:id="327" w:author="Alejandro Damian Serrano" w:date="2023-07-06T15:02:00Z">
        <w:r w:rsidR="00194617">
          <w:rPr>
            <w:sz w:val="24"/>
            <w:szCs w:val="24"/>
          </w:rPr>
          <w:t>terminal arc</w:t>
        </w:r>
      </w:ins>
      <w:ins w:id="328" w:author="Alejandro Damian Serrano" w:date="2023-07-06T15:03:00Z">
        <w:r w:rsidR="00194617">
          <w:rPr>
            <w:sz w:val="24"/>
            <w:szCs w:val="24"/>
          </w:rPr>
          <w:t>hitectures</w:t>
        </w:r>
      </w:ins>
      <w:r w:rsidRPr="00FE2422">
        <w:rPr>
          <w:sz w:val="24"/>
          <w:szCs w:val="24"/>
        </w:rPr>
        <w:t xml:space="preserve">. These ontological definitions and reference frameworks are essential </w:t>
      </w:r>
      <w:r w:rsidR="00E465C2" w:rsidRPr="00FE2422">
        <w:rPr>
          <w:sz w:val="24"/>
          <w:szCs w:val="24"/>
        </w:rPr>
        <w:t>to</w:t>
      </w:r>
      <w:r w:rsidRPr="00FE2422">
        <w:rPr>
          <w:sz w:val="24"/>
          <w:szCs w:val="24"/>
        </w:rPr>
        <w:t xml:space="preserve"> measure and compare standing variation in colony architecture and its emergent properties between salp species. </w:t>
      </w:r>
    </w:p>
    <w:p w14:paraId="4900DD76" w14:textId="01EBA656" w:rsidR="003E4853" w:rsidRPr="00FE2422" w:rsidRDefault="00425DD7" w:rsidP="00FE2422">
      <w:pPr>
        <w:spacing w:line="480" w:lineRule="auto"/>
        <w:ind w:firstLine="720"/>
        <w:rPr>
          <w:sz w:val="24"/>
          <w:szCs w:val="24"/>
        </w:rPr>
      </w:pPr>
      <w:r w:rsidRPr="00FE2422">
        <w:rPr>
          <w:sz w:val="24"/>
          <w:szCs w:val="24"/>
        </w:rPr>
        <w:lastRenderedPageBreak/>
        <w:t xml:space="preserve">One of the most immediate emergent properties of salp colony architecture is the potential implications for locomotion. Different salp colony architectures present different relative orientations of the individual jets to each other and to the overall colony motion axis. In addition, we hypothesize that different architectures differ in how the number of zooids in the colony scales with cross-sectional area relative to motion. These hydrodynamic properties can have further consequences on the locomotory efficiency of different architectures. Swimming in linear salp chains is hypothesized to be more economical due to the reduction of drag (Bone &amp; </w:t>
      </w:r>
      <w:proofErr w:type="spellStart"/>
      <w:r w:rsidRPr="00FE2422">
        <w:rPr>
          <w:sz w:val="24"/>
          <w:szCs w:val="24"/>
        </w:rPr>
        <w:t>Trueman</w:t>
      </w:r>
      <w:proofErr w:type="spellEnd"/>
      <w:r w:rsidRPr="00FE2422">
        <w:rPr>
          <w:sz w:val="24"/>
          <w:szCs w:val="24"/>
        </w:rPr>
        <w:t xml:space="preserve"> 1983). A salp colony is equipped with multiple propelling jets rather than </w:t>
      </w:r>
      <w:r w:rsidR="00E465C2" w:rsidRPr="00FE2422">
        <w:rPr>
          <w:sz w:val="24"/>
          <w:szCs w:val="24"/>
        </w:rPr>
        <w:t>one</w:t>
      </w:r>
      <w:r w:rsidRPr="00FE2422">
        <w:rPr>
          <w:sz w:val="24"/>
          <w:szCs w:val="24"/>
        </w:rPr>
        <w:t>, which increases its propulsive power. Drag experienced during swimming depends on the total area exposed to the fluid as well as the frontal (motion-orthogonal) projected area (Alexander 1968). Skin drag will increase with the number of zooids in the colony in a predictable manner that is independent of their zooid arrangement. However, frontal drag is drastically reduced in linear chains compared to the sum of each separate zooid (Mackie 1986</w:t>
      </w:r>
      <w:r w:rsidR="009A5921">
        <w:rPr>
          <w:sz w:val="24"/>
          <w:szCs w:val="24"/>
        </w:rPr>
        <w:t>). We hypothesize that frontal drag will</w:t>
      </w:r>
      <w:r w:rsidRPr="00FE2422">
        <w:rPr>
          <w:sz w:val="24"/>
          <w:szCs w:val="24"/>
        </w:rPr>
        <w:t xml:space="preserve"> </w:t>
      </w:r>
      <w:r w:rsidR="009A5921">
        <w:rPr>
          <w:sz w:val="24"/>
          <w:szCs w:val="24"/>
        </w:rPr>
        <w:t>vary across</w:t>
      </w:r>
      <w:r w:rsidRPr="00FE2422">
        <w:rPr>
          <w:sz w:val="24"/>
          <w:szCs w:val="24"/>
        </w:rPr>
        <w:t xml:space="preserve"> architecture</w:t>
      </w:r>
      <w:r w:rsidR="009A5921">
        <w:rPr>
          <w:sz w:val="24"/>
          <w:szCs w:val="24"/>
        </w:rPr>
        <w:t xml:space="preserve">s and </w:t>
      </w:r>
      <w:r w:rsidR="00EF0CF3">
        <w:rPr>
          <w:sz w:val="24"/>
          <w:szCs w:val="24"/>
        </w:rPr>
        <w:t>therefore impact the relative speed attained by each species</w:t>
      </w:r>
      <w:r w:rsidR="009A5921">
        <w:rPr>
          <w:sz w:val="24"/>
          <w:szCs w:val="24"/>
        </w:rPr>
        <w:t>.</w:t>
      </w:r>
      <w:r w:rsidRPr="00FE2422">
        <w:rPr>
          <w:sz w:val="24"/>
          <w:szCs w:val="24"/>
        </w:rPr>
        <w:t xml:space="preserve"> In addition to changing the way the frontal area scales with the number of zooids, we hypothesize that architecture may also impact the angles of the jets relative to the axis of colony motion. In siphonophores, the velum of the </w:t>
      </w:r>
      <w:proofErr w:type="spellStart"/>
      <w:r w:rsidRPr="00FE2422">
        <w:rPr>
          <w:sz w:val="24"/>
          <w:szCs w:val="24"/>
        </w:rPr>
        <w:t>nectophore</w:t>
      </w:r>
      <w:proofErr w:type="spellEnd"/>
      <w:r w:rsidRPr="00FE2422">
        <w:rPr>
          <w:sz w:val="24"/>
          <w:szCs w:val="24"/>
        </w:rPr>
        <w:t xml:space="preserve"> is used to orient the jet </w:t>
      </w:r>
      <w:r w:rsidR="00E465C2" w:rsidRPr="00FE2422">
        <w:rPr>
          <w:sz w:val="24"/>
          <w:szCs w:val="24"/>
        </w:rPr>
        <w:t>to</w:t>
      </w:r>
      <w:r w:rsidRPr="00FE2422">
        <w:rPr>
          <w:sz w:val="24"/>
          <w:szCs w:val="24"/>
        </w:rPr>
        <w:t xml:space="preserve"> prioritize torque or thrust (Sutherland et al 2019). In salps, these orientations are usually fixed in a colony (Sutherland &amp; </w:t>
      </w:r>
      <w:proofErr w:type="spellStart"/>
      <w:r w:rsidRPr="00FE2422">
        <w:rPr>
          <w:sz w:val="24"/>
          <w:szCs w:val="24"/>
        </w:rPr>
        <w:t>Weihs</w:t>
      </w:r>
      <w:proofErr w:type="spellEnd"/>
      <w:r w:rsidRPr="00FE2422">
        <w:rPr>
          <w:sz w:val="24"/>
          <w:szCs w:val="24"/>
        </w:rPr>
        <w:t xml:space="preserve"> 2017), but the angle of the exhalant jets relative to the swimming of the colony will dictate the thrust-to-torque ratio, which will determine their propulsive efficiency.</w:t>
      </w:r>
    </w:p>
    <w:p w14:paraId="413CE6D6" w14:textId="5B4B2538" w:rsidR="003E4853" w:rsidRPr="00FE2422" w:rsidRDefault="00425DD7" w:rsidP="00FE2422">
      <w:pPr>
        <w:spacing w:line="480" w:lineRule="auto"/>
        <w:ind w:firstLine="720"/>
        <w:rPr>
          <w:sz w:val="24"/>
          <w:szCs w:val="24"/>
        </w:rPr>
      </w:pPr>
      <w:r w:rsidRPr="00FE2422">
        <w:rPr>
          <w:sz w:val="24"/>
          <w:szCs w:val="24"/>
        </w:rPr>
        <w:lastRenderedPageBreak/>
        <w:t>Understanding the hydrodynamic advantages and implications of each colonial architecture can be valuable beyond basic science since it may yield interesting applications to bioinspired underwater vehicles. Pulsatile jet propulsion is increasingly inspiring underwater vehicle engineering (</w:t>
      </w:r>
      <w:proofErr w:type="spellStart"/>
      <w:r w:rsidRPr="00FE2422">
        <w:rPr>
          <w:sz w:val="24"/>
          <w:szCs w:val="24"/>
        </w:rPr>
        <w:t>Mohensi</w:t>
      </w:r>
      <w:proofErr w:type="spellEnd"/>
      <w:r w:rsidRPr="00FE2422">
        <w:rPr>
          <w:sz w:val="24"/>
          <w:szCs w:val="24"/>
        </w:rPr>
        <w:t xml:space="preserve"> 2006, Yue et al. 2015). </w:t>
      </w:r>
      <w:proofErr w:type="spellStart"/>
      <w:r w:rsidRPr="00FE2422">
        <w:rPr>
          <w:sz w:val="24"/>
          <w:szCs w:val="24"/>
        </w:rPr>
        <w:t>Multijet</w:t>
      </w:r>
      <w:proofErr w:type="spellEnd"/>
      <w:r w:rsidRPr="00FE2422">
        <w:rPr>
          <w:sz w:val="24"/>
          <w:szCs w:val="24"/>
        </w:rPr>
        <w:t xml:space="preserve"> systems comprised of </w:t>
      </w:r>
      <w:r w:rsidR="00E465C2" w:rsidRPr="00FE2422">
        <w:rPr>
          <w:sz w:val="24"/>
          <w:szCs w:val="24"/>
        </w:rPr>
        <w:t>collaboratively interactive</w:t>
      </w:r>
      <w:r w:rsidRPr="00FE2422">
        <w:rPr>
          <w:sz w:val="24"/>
          <w:szCs w:val="24"/>
        </w:rPr>
        <w:t xml:space="preserve"> propeller units could revolutionize the field of underwater vehicles (Chao et al. 2017, Costello et al. 2015) with designs inspired by gelatinous invertebrates such as salps (</w:t>
      </w:r>
      <w:proofErr w:type="spellStart"/>
      <w:r w:rsidRPr="00FE2422">
        <w:rPr>
          <w:sz w:val="24"/>
          <w:szCs w:val="24"/>
        </w:rPr>
        <w:t>Marut</w:t>
      </w:r>
      <w:proofErr w:type="spellEnd"/>
      <w:r w:rsidRPr="00FE2422">
        <w:rPr>
          <w:sz w:val="24"/>
          <w:szCs w:val="24"/>
        </w:rPr>
        <w:t xml:space="preserve"> 2014, </w:t>
      </w:r>
      <w:proofErr w:type="spellStart"/>
      <w:r w:rsidRPr="00FE2422">
        <w:rPr>
          <w:sz w:val="24"/>
          <w:szCs w:val="24"/>
        </w:rPr>
        <w:t>Krummel</w:t>
      </w:r>
      <w:proofErr w:type="spellEnd"/>
      <w:r w:rsidRPr="00FE2422">
        <w:rPr>
          <w:sz w:val="24"/>
          <w:szCs w:val="24"/>
        </w:rPr>
        <w:t xml:space="preserve"> 2019, Bi et al 2022). Some of these bio-inspired solutions are stimulating novel solutions in the field of soft robotics (Renda et al. 2015, </w:t>
      </w:r>
      <w:proofErr w:type="spellStart"/>
      <w:r w:rsidRPr="00FE2422">
        <w:rPr>
          <w:sz w:val="24"/>
          <w:szCs w:val="24"/>
        </w:rPr>
        <w:t>Krummel</w:t>
      </w:r>
      <w:proofErr w:type="spellEnd"/>
      <w:r w:rsidRPr="00FE2422">
        <w:rPr>
          <w:sz w:val="24"/>
          <w:szCs w:val="24"/>
        </w:rPr>
        <w:t xml:space="preserve"> 2019), as deformable body shapes can augment propulsive forces (Giorgio-</w:t>
      </w:r>
      <w:proofErr w:type="spellStart"/>
      <w:r w:rsidRPr="00FE2422">
        <w:rPr>
          <w:sz w:val="24"/>
          <w:szCs w:val="24"/>
        </w:rPr>
        <w:t>Serchi</w:t>
      </w:r>
      <w:proofErr w:type="spellEnd"/>
      <w:r w:rsidRPr="00FE2422">
        <w:rPr>
          <w:sz w:val="24"/>
          <w:szCs w:val="24"/>
        </w:rPr>
        <w:t xml:space="preserve"> &amp; Weymouth 2017). Understanding the biomechanical underpinnings of the diversity of salp colony architectures would reveal nature’s broadest design space for underwater multi-jet-propelled soft locomotors and their inherent trade-offs.</w:t>
      </w:r>
    </w:p>
    <w:p w14:paraId="587079F4" w14:textId="12371F23" w:rsidR="003E4853" w:rsidRPr="00FE2422" w:rsidRDefault="00425DD7" w:rsidP="00FE2422">
      <w:pPr>
        <w:spacing w:line="480" w:lineRule="auto"/>
        <w:ind w:firstLine="720"/>
        <w:rPr>
          <w:sz w:val="24"/>
          <w:szCs w:val="24"/>
        </w:rPr>
      </w:pPr>
      <w:r w:rsidRPr="00FE2422">
        <w:rPr>
          <w:sz w:val="24"/>
          <w:szCs w:val="24"/>
        </w:rPr>
        <w:t xml:space="preserve">Another potential </w:t>
      </w:r>
      <w:r w:rsidR="00724C74">
        <w:rPr>
          <w:sz w:val="24"/>
          <w:szCs w:val="24"/>
        </w:rPr>
        <w:t>contribution</w:t>
      </w:r>
      <w:r w:rsidRPr="00FE2422">
        <w:rPr>
          <w:sz w:val="24"/>
          <w:szCs w:val="24"/>
        </w:rPr>
        <w:t xml:space="preserve"> of this architectural ontology is the characterization of colonial morphology from a comparative, evolutionary perspective. Salp colony architectures are distributed across the phylogenetic diversity of salp species, but their evolutionary history remains unknown. The two main obstacles to the reconstruction of the evolutionary history of salp colony architecture have been (1) the lack of a </w:t>
      </w:r>
      <w:del w:id="329" w:author="Alejandro Damian Serrano" w:date="2023-07-03T14:56:00Z">
        <w:r w:rsidRPr="00FE2422" w:rsidDel="004C6977">
          <w:rPr>
            <w:sz w:val="24"/>
            <w:szCs w:val="24"/>
          </w:rPr>
          <w:delText xml:space="preserve">homology </w:delText>
        </w:r>
      </w:del>
      <w:r w:rsidRPr="00FE2422">
        <w:rPr>
          <w:sz w:val="24"/>
          <w:szCs w:val="24"/>
        </w:rPr>
        <w:t>framework to compare and characterize variation</w:t>
      </w:r>
      <w:ins w:id="330" w:author="Alejandro Damian Serrano" w:date="2023-07-06T13:13:00Z">
        <w:r w:rsidR="00D831F7">
          <w:rPr>
            <w:sz w:val="24"/>
            <w:szCs w:val="24"/>
          </w:rPr>
          <w:t xml:space="preserve"> betw</w:t>
        </w:r>
      </w:ins>
      <w:ins w:id="331" w:author="Alejandro Damian Serrano" w:date="2023-07-06T13:14:00Z">
        <w:r w:rsidR="00D831F7">
          <w:rPr>
            <w:sz w:val="24"/>
            <w:szCs w:val="24"/>
          </w:rPr>
          <w:t>een architectures</w:t>
        </w:r>
      </w:ins>
      <w:r w:rsidRPr="00FE2422">
        <w:rPr>
          <w:sz w:val="24"/>
          <w:szCs w:val="24"/>
        </w:rPr>
        <w:t>, and (2) a phylogenetic tree that resolves the position of every architecture in every lineage where it has evolved.</w:t>
      </w:r>
      <w:ins w:id="332" w:author="Alejandro Damian Serrano" w:date="2023-07-07T13:24:00Z">
        <w:r w:rsidR="00831943">
          <w:rPr>
            <w:sz w:val="24"/>
            <w:szCs w:val="24"/>
          </w:rPr>
          <w:t xml:space="preserve"> Metcalf (1918) hypothesized </w:t>
        </w:r>
      </w:ins>
      <w:ins w:id="333" w:author="Alejandro Damian Serrano" w:date="2023-07-07T13:25:00Z">
        <w:r w:rsidR="00831943">
          <w:rPr>
            <w:sz w:val="24"/>
            <w:szCs w:val="24"/>
          </w:rPr>
          <w:t xml:space="preserve">phylogenetic relationships among salps based on </w:t>
        </w:r>
      </w:ins>
      <w:ins w:id="334" w:author="Alejandro Damian Serrano" w:date="2023-07-07T13:24:00Z">
        <w:r w:rsidR="00831943">
          <w:rPr>
            <w:sz w:val="24"/>
            <w:szCs w:val="24"/>
          </w:rPr>
          <w:t>gut morphology</w:t>
        </w:r>
      </w:ins>
      <w:ins w:id="335" w:author="Alejandro Damian Serrano" w:date="2023-07-07T13:25:00Z">
        <w:r w:rsidR="00831943">
          <w:rPr>
            <w:sz w:val="24"/>
            <w:szCs w:val="24"/>
          </w:rPr>
          <w:t>, with Cyclosalpa as the most distant relative to other salps du</w:t>
        </w:r>
      </w:ins>
      <w:ins w:id="336" w:author="Alejandro Damian Serrano" w:date="2023-07-07T13:26:00Z">
        <w:r w:rsidR="00831943">
          <w:rPr>
            <w:sz w:val="24"/>
            <w:szCs w:val="24"/>
          </w:rPr>
          <w:t>e to its linear gut shape. Half a century later,</w:t>
        </w:r>
      </w:ins>
      <w:r w:rsidRPr="00FE2422">
        <w:rPr>
          <w:sz w:val="24"/>
          <w:szCs w:val="24"/>
        </w:rPr>
        <w:t xml:space="preserve"> </w:t>
      </w:r>
      <w:proofErr w:type="spellStart"/>
      <w:ins w:id="337" w:author="Alejandro Damian Serrano" w:date="2023-07-06T13:08:00Z">
        <w:r w:rsidR="004330F8">
          <w:rPr>
            <w:sz w:val="24"/>
            <w:szCs w:val="24"/>
          </w:rPr>
          <w:t>Madin</w:t>
        </w:r>
        <w:proofErr w:type="spellEnd"/>
        <w:r w:rsidR="004330F8">
          <w:rPr>
            <w:sz w:val="24"/>
            <w:szCs w:val="24"/>
          </w:rPr>
          <w:t xml:space="preserve"> (1974) hypothesized that colonial </w:t>
        </w:r>
        <w:r w:rsidR="004330F8">
          <w:rPr>
            <w:sz w:val="24"/>
            <w:szCs w:val="24"/>
          </w:rPr>
          <w:lastRenderedPageBreak/>
          <w:t>architecture is phylo</w:t>
        </w:r>
      </w:ins>
      <w:ins w:id="338" w:author="Alejandro Damian Serrano" w:date="2023-07-06T13:09:00Z">
        <w:r w:rsidR="004330F8">
          <w:rPr>
            <w:sz w:val="24"/>
            <w:szCs w:val="24"/>
          </w:rPr>
          <w:t xml:space="preserve">genetically conserved and that fast-swimming linear and bipinnate chains are monophyletic. </w:t>
        </w:r>
      </w:ins>
      <w:ins w:id="339" w:author="Alejandro Damian Serrano" w:date="2023-07-06T13:11:00Z">
        <w:r w:rsidR="00D831F7">
          <w:rPr>
            <w:sz w:val="24"/>
            <w:szCs w:val="24"/>
          </w:rPr>
          <w:t xml:space="preserve">Years later, </w:t>
        </w:r>
      </w:ins>
      <w:moveFromRangeStart w:id="340" w:author="Alejandro Damian Serrano" w:date="2023-07-06T13:06:00Z" w:name="move139541207"/>
      <w:moveFrom w:id="341" w:author="Alejandro Damian Serrano" w:date="2023-07-06T13:06:00Z">
        <w:r w:rsidRPr="00FE2422" w:rsidDel="004330F8">
          <w:rPr>
            <w:sz w:val="24"/>
            <w:szCs w:val="24"/>
          </w:rPr>
          <w:t xml:space="preserve">Govindarajan et al. (2011) </w:t>
        </w:r>
      </w:moveFrom>
      <w:moveFromRangeEnd w:id="340"/>
      <w:proofErr w:type="spellStart"/>
      <w:ins w:id="342" w:author="Alejandro Damian Serrano" w:date="2023-07-06T13:05:00Z">
        <w:r w:rsidR="004330F8">
          <w:rPr>
            <w:sz w:val="24"/>
            <w:szCs w:val="24"/>
          </w:rPr>
          <w:t>Tsakogeorga</w:t>
        </w:r>
        <w:proofErr w:type="spellEnd"/>
        <w:r w:rsidR="004330F8">
          <w:rPr>
            <w:sz w:val="24"/>
            <w:szCs w:val="24"/>
          </w:rPr>
          <w:t xml:space="preserve"> et al. (2009) </w:t>
        </w:r>
      </w:ins>
      <w:r w:rsidRPr="00FE2422">
        <w:rPr>
          <w:sz w:val="24"/>
          <w:szCs w:val="24"/>
        </w:rPr>
        <w:t xml:space="preserve">reconstructed the first </w:t>
      </w:r>
      <w:del w:id="343" w:author="Alejandro Damian Serrano" w:date="2023-07-06T13:06:00Z">
        <w:r w:rsidRPr="00FE2422" w:rsidDel="004330F8">
          <w:rPr>
            <w:sz w:val="24"/>
            <w:szCs w:val="24"/>
          </w:rPr>
          <w:delText xml:space="preserve">thaliacean </w:delText>
        </w:r>
      </w:del>
      <w:r w:rsidRPr="00FE2422">
        <w:rPr>
          <w:sz w:val="24"/>
          <w:szCs w:val="24"/>
        </w:rPr>
        <w:t>molecular phylogeny using 18S sequences</w:t>
      </w:r>
      <w:ins w:id="344" w:author="Alejandro Damian Serrano" w:date="2023-07-06T13:06:00Z">
        <w:r w:rsidR="004330F8">
          <w:rPr>
            <w:sz w:val="24"/>
            <w:szCs w:val="24"/>
          </w:rPr>
          <w:t xml:space="preserve"> to resolve relationships between thaliacean groups</w:t>
        </w:r>
      </w:ins>
      <w:ins w:id="345" w:author="Alejandro Damian Serrano" w:date="2023-07-06T13:12:00Z">
        <w:r w:rsidR="00D831F7">
          <w:rPr>
            <w:sz w:val="24"/>
            <w:szCs w:val="24"/>
          </w:rPr>
          <w:t>, supporting the monophyly of salps</w:t>
        </w:r>
      </w:ins>
      <w:r w:rsidRPr="00FE2422">
        <w:rPr>
          <w:sz w:val="24"/>
          <w:szCs w:val="24"/>
        </w:rPr>
        <w:t>.</w:t>
      </w:r>
      <w:ins w:id="346" w:author="Alejandro Damian Serrano" w:date="2023-07-06T13:06:00Z">
        <w:r w:rsidR="004330F8">
          <w:rPr>
            <w:sz w:val="24"/>
            <w:szCs w:val="24"/>
          </w:rPr>
          <w:t xml:space="preserve"> Following this work, </w:t>
        </w:r>
      </w:ins>
      <w:moveToRangeStart w:id="347" w:author="Alejandro Damian Serrano" w:date="2023-07-06T13:06:00Z" w:name="move139541207"/>
      <w:moveTo w:id="348" w:author="Alejandro Damian Serrano" w:date="2023-07-06T13:06:00Z">
        <w:r w:rsidR="004330F8" w:rsidRPr="00FE2422">
          <w:rPr>
            <w:sz w:val="24"/>
            <w:szCs w:val="24"/>
          </w:rPr>
          <w:t>Govindarajan et al. (2011)</w:t>
        </w:r>
      </w:moveTo>
      <w:moveToRangeEnd w:id="347"/>
      <w:ins w:id="349" w:author="Alejandro Damian Serrano" w:date="2023-07-06T13:06:00Z">
        <w:r w:rsidR="004330F8">
          <w:rPr>
            <w:sz w:val="24"/>
            <w:szCs w:val="24"/>
          </w:rPr>
          <w:t xml:space="preserve"> included a more extensive taxon sampling within salps</w:t>
        </w:r>
      </w:ins>
      <w:ins w:id="350" w:author="Alejandro Damian Serrano" w:date="2023-07-06T13:07:00Z">
        <w:r w:rsidR="004330F8">
          <w:rPr>
            <w:sz w:val="24"/>
            <w:szCs w:val="24"/>
          </w:rPr>
          <w:t>, revealing th</w:t>
        </w:r>
      </w:ins>
      <w:ins w:id="351" w:author="Alejandro Damian Serrano" w:date="2023-07-06T13:12:00Z">
        <w:r w:rsidR="00D831F7">
          <w:rPr>
            <w:sz w:val="24"/>
            <w:szCs w:val="24"/>
          </w:rPr>
          <w:t>at salps with linear chain architectures are not monophyletic</w:t>
        </w:r>
      </w:ins>
      <w:ins w:id="352" w:author="Alejandro Damian Serrano" w:date="2023-07-06T13:13:00Z">
        <w:r w:rsidR="00D831F7">
          <w:rPr>
            <w:sz w:val="24"/>
            <w:szCs w:val="24"/>
          </w:rPr>
          <w:t xml:space="preserve">, and that the transversal architecture in </w:t>
        </w:r>
        <w:r w:rsidR="00D831F7">
          <w:rPr>
            <w:i/>
            <w:iCs/>
            <w:sz w:val="24"/>
            <w:szCs w:val="24"/>
          </w:rPr>
          <w:t>Pegea</w:t>
        </w:r>
        <w:r w:rsidR="00D831F7">
          <w:rPr>
            <w:sz w:val="24"/>
            <w:szCs w:val="24"/>
          </w:rPr>
          <w:t xml:space="preserve"> is likely derived</w:t>
        </w:r>
      </w:ins>
      <w:ins w:id="353" w:author="Alejandro Damian Serrano" w:date="2023-07-06T15:12:00Z">
        <w:r w:rsidR="00651BB4">
          <w:rPr>
            <w:sz w:val="24"/>
            <w:szCs w:val="24"/>
          </w:rPr>
          <w:t>, despite having been hypothesized as ancestral (</w:t>
        </w:r>
        <w:proofErr w:type="spellStart"/>
        <w:r w:rsidR="00651BB4">
          <w:rPr>
            <w:sz w:val="24"/>
            <w:szCs w:val="24"/>
          </w:rPr>
          <w:t>Madin</w:t>
        </w:r>
        <w:proofErr w:type="spellEnd"/>
        <w:r w:rsidR="00651BB4">
          <w:rPr>
            <w:sz w:val="24"/>
            <w:szCs w:val="24"/>
          </w:rPr>
          <w:t xml:space="preserve"> 1990)</w:t>
        </w:r>
      </w:ins>
      <w:ins w:id="354" w:author="Alejandro Damian Serrano" w:date="2023-07-06T13:07:00Z">
        <w:r w:rsidR="004330F8">
          <w:rPr>
            <w:sz w:val="24"/>
            <w:szCs w:val="24"/>
          </w:rPr>
          <w:t>.</w:t>
        </w:r>
      </w:ins>
      <w:r w:rsidRPr="00FE2422">
        <w:rPr>
          <w:sz w:val="24"/>
          <w:szCs w:val="24"/>
        </w:rPr>
        <w:t xml:space="preserve"> While this phylogeny included many of the known salp species, it cannot fully resolve the evolutionary history of salp colony architecture since the position of </w:t>
      </w:r>
      <w:r w:rsidRPr="00FE2422">
        <w:rPr>
          <w:i/>
          <w:sz w:val="24"/>
          <w:szCs w:val="24"/>
        </w:rPr>
        <w:t>Pegea</w:t>
      </w:r>
      <w:r w:rsidRPr="00FE2422">
        <w:rPr>
          <w:sz w:val="24"/>
          <w:szCs w:val="24"/>
        </w:rPr>
        <w:t xml:space="preserve"> and </w:t>
      </w:r>
      <w:r w:rsidRPr="00FE2422">
        <w:rPr>
          <w:i/>
          <w:sz w:val="24"/>
          <w:szCs w:val="24"/>
        </w:rPr>
        <w:t>Thalia</w:t>
      </w:r>
      <w:r w:rsidRPr="00FE2422">
        <w:rPr>
          <w:sz w:val="24"/>
          <w:szCs w:val="24"/>
        </w:rPr>
        <w:t xml:space="preserve"> are poorly resolved and the position of </w:t>
      </w:r>
      <w:r w:rsidRPr="00FE2422">
        <w:rPr>
          <w:i/>
          <w:sz w:val="24"/>
          <w:szCs w:val="24"/>
        </w:rPr>
        <w:t>Helicosalpa</w:t>
      </w:r>
      <w:r w:rsidRPr="00FE2422">
        <w:rPr>
          <w:sz w:val="24"/>
          <w:szCs w:val="24"/>
        </w:rPr>
        <w:t xml:space="preserve"> is unknown. A phylogenetic comparative approach to the diversity of colonial architectures will facilitate further research on its evolutionary, ecological, and biomechanical underpinnings. If evolutionary shifts in the architecture of salp chains bring on changes in their locomotory efficiency, it is possible that these shifts are related to different selective pressures such as predatory pressure, habitat nutritional patchiness, or vertical migration behavior.</w:t>
      </w:r>
    </w:p>
    <w:p w14:paraId="6E037A27" w14:textId="581A7E5B" w:rsidR="003E4853" w:rsidRPr="00FE2422" w:rsidRDefault="00425DD7" w:rsidP="00FE2422">
      <w:pPr>
        <w:spacing w:line="480" w:lineRule="auto"/>
        <w:ind w:firstLine="720"/>
        <w:rPr>
          <w:sz w:val="24"/>
          <w:szCs w:val="24"/>
        </w:rPr>
      </w:pPr>
      <w:r w:rsidRPr="00FE2422">
        <w:rPr>
          <w:sz w:val="24"/>
          <w:szCs w:val="24"/>
        </w:rPr>
        <w:t>The research directions outlined above would advance our understanding of salp biology across their species diversity. Salps have attracted significant scientific interest in the past decade since they are essential consumers in oceanic ecosystems that feed on microbial plankton production and can grow explosively following phytoplankton blooms (</w:t>
      </w:r>
      <w:proofErr w:type="spellStart"/>
      <w:r w:rsidRPr="00FE2422">
        <w:rPr>
          <w:sz w:val="24"/>
          <w:szCs w:val="24"/>
        </w:rPr>
        <w:t>Henschke</w:t>
      </w:r>
      <w:proofErr w:type="spellEnd"/>
      <w:r w:rsidRPr="00FE2422">
        <w:rPr>
          <w:sz w:val="24"/>
          <w:szCs w:val="24"/>
        </w:rPr>
        <w:t xml:space="preserve"> et al. 2016). Salp fecal pellets play an important role in the biological carbon pump and are responsible for a large fraction of the biological carbon pump (Decima et al. 2023), responsible for the trapping of gigatons of carbon fixed from the </w:t>
      </w:r>
      <w:r w:rsidRPr="00FE2422">
        <w:rPr>
          <w:sz w:val="24"/>
          <w:szCs w:val="24"/>
        </w:rPr>
        <w:lastRenderedPageBreak/>
        <w:t xml:space="preserve">atmosphere into the deep </w:t>
      </w:r>
      <w:r w:rsidR="00E465C2" w:rsidRPr="00FE2422">
        <w:rPr>
          <w:sz w:val="24"/>
          <w:szCs w:val="24"/>
        </w:rPr>
        <w:t>sea and</w:t>
      </w:r>
      <w:r w:rsidRPr="00FE2422">
        <w:rPr>
          <w:sz w:val="24"/>
          <w:szCs w:val="24"/>
        </w:rPr>
        <w:t xml:space="preserve"> are therefore a key mediator for atmospheric CO</w:t>
      </w:r>
      <w:r w:rsidRPr="00FE2422">
        <w:rPr>
          <w:sz w:val="24"/>
          <w:szCs w:val="24"/>
          <w:vertAlign w:val="subscript"/>
        </w:rPr>
        <w:t>2</w:t>
      </w:r>
      <w:r w:rsidRPr="00FE2422">
        <w:rPr>
          <w:sz w:val="24"/>
          <w:szCs w:val="24"/>
        </w:rPr>
        <w:t xml:space="preserve"> concentration and global change (</w:t>
      </w:r>
      <w:proofErr w:type="spellStart"/>
      <w:r w:rsidRPr="00FE2422">
        <w:rPr>
          <w:sz w:val="24"/>
          <w:szCs w:val="24"/>
        </w:rPr>
        <w:t>Buesseler</w:t>
      </w:r>
      <w:proofErr w:type="spellEnd"/>
      <w:r w:rsidRPr="00FE2422">
        <w:rPr>
          <w:sz w:val="24"/>
          <w:szCs w:val="24"/>
        </w:rPr>
        <w:t xml:space="preserve"> et al. 2020). Many of the salp species that contribute most to this process are vertical migrators that respire and deposit (by defecation and predation) carbon during the day in the mesopelagic zone, after feeding during the night near the surface (Steinberg et al 2023). Many of the </w:t>
      </w:r>
      <w:r w:rsidR="00E465C2" w:rsidRPr="00FE2422">
        <w:rPr>
          <w:sz w:val="24"/>
          <w:szCs w:val="24"/>
        </w:rPr>
        <w:t>vertically migrating</w:t>
      </w:r>
      <w:r w:rsidRPr="00FE2422">
        <w:rPr>
          <w:sz w:val="24"/>
          <w:szCs w:val="24"/>
        </w:rPr>
        <w:t xml:space="preserve"> salp species (such as </w:t>
      </w:r>
      <w:r w:rsidRPr="00FE2422">
        <w:rPr>
          <w:i/>
          <w:sz w:val="24"/>
          <w:szCs w:val="24"/>
        </w:rPr>
        <w:t>Salpa</w:t>
      </w:r>
      <w:r w:rsidRPr="00FE2422">
        <w:rPr>
          <w:sz w:val="24"/>
          <w:szCs w:val="24"/>
        </w:rPr>
        <w:t xml:space="preserve"> spp.) present a linear architecture (</w:t>
      </w:r>
      <w:proofErr w:type="spellStart"/>
      <w:r w:rsidRPr="00FE2422">
        <w:rPr>
          <w:sz w:val="24"/>
          <w:szCs w:val="24"/>
        </w:rPr>
        <w:t>Madin</w:t>
      </w:r>
      <w:proofErr w:type="spellEnd"/>
      <w:r w:rsidRPr="00FE2422">
        <w:rPr>
          <w:sz w:val="24"/>
          <w:szCs w:val="24"/>
        </w:rPr>
        <w:t xml:space="preserve"> et al. 1996) and their migratory behavior varies with colonial development (</w:t>
      </w:r>
      <w:proofErr w:type="spellStart"/>
      <w:r w:rsidRPr="00FE2422">
        <w:rPr>
          <w:sz w:val="24"/>
          <w:szCs w:val="24"/>
        </w:rPr>
        <w:t>Henschke</w:t>
      </w:r>
      <w:proofErr w:type="spellEnd"/>
      <w:r w:rsidRPr="00FE2422">
        <w:rPr>
          <w:sz w:val="24"/>
          <w:szCs w:val="24"/>
        </w:rPr>
        <w:t xml:space="preserve"> et al. 2021). While some of these linear, </w:t>
      </w:r>
      <w:r w:rsidR="00E465C2" w:rsidRPr="00FE2422">
        <w:rPr>
          <w:sz w:val="24"/>
          <w:szCs w:val="24"/>
        </w:rPr>
        <w:t>vertically migrating</w:t>
      </w:r>
      <w:r w:rsidRPr="00FE2422">
        <w:rPr>
          <w:sz w:val="24"/>
          <w:szCs w:val="24"/>
        </w:rPr>
        <w:t xml:space="preserve"> species have been extensively investigated, the ecology and natural history of the broader diversity of salps remains understudied. Characterizing the relationship between colonial architecture, locomotion, and migratory behavior is key to understanding the ecological implications of shifting salp species compositions and distributions with global change (</w:t>
      </w:r>
      <w:proofErr w:type="spellStart"/>
      <w:r w:rsidRPr="00FE2422">
        <w:rPr>
          <w:sz w:val="24"/>
          <w:szCs w:val="24"/>
        </w:rPr>
        <w:t>Lavaniegos</w:t>
      </w:r>
      <w:proofErr w:type="spellEnd"/>
      <w:r w:rsidRPr="00FE2422">
        <w:rPr>
          <w:sz w:val="24"/>
          <w:szCs w:val="24"/>
        </w:rPr>
        <w:t xml:space="preserve"> &amp; </w:t>
      </w:r>
      <w:proofErr w:type="spellStart"/>
      <w:r w:rsidRPr="00FE2422">
        <w:rPr>
          <w:sz w:val="24"/>
          <w:szCs w:val="24"/>
        </w:rPr>
        <w:t>Ohman</w:t>
      </w:r>
      <w:proofErr w:type="spellEnd"/>
      <w:r w:rsidRPr="00FE2422">
        <w:rPr>
          <w:sz w:val="24"/>
          <w:szCs w:val="24"/>
        </w:rPr>
        <w:t xml:space="preserve"> 2003).</w:t>
      </w:r>
    </w:p>
    <w:p w14:paraId="16721551" w14:textId="22675115" w:rsidR="003E4853" w:rsidRPr="00FE2422" w:rsidRDefault="00425DD7" w:rsidP="00FE2422">
      <w:pPr>
        <w:spacing w:line="480" w:lineRule="auto"/>
        <w:ind w:firstLine="720"/>
        <w:rPr>
          <w:sz w:val="24"/>
          <w:szCs w:val="24"/>
        </w:rPr>
      </w:pPr>
      <w:r w:rsidRPr="00FE2422">
        <w:rPr>
          <w:sz w:val="24"/>
          <w:szCs w:val="24"/>
        </w:rPr>
        <w:t xml:space="preserve">Finally, we believe the colonial ontology </w:t>
      </w:r>
      <w:del w:id="355" w:author="Alejandro Damian Serrano" w:date="2023-07-06T15:03:00Z">
        <w:r w:rsidRPr="00FE2422" w:rsidDel="00194617">
          <w:rPr>
            <w:sz w:val="24"/>
            <w:szCs w:val="24"/>
          </w:rPr>
          <w:delText xml:space="preserve">presented </w:delText>
        </w:r>
      </w:del>
      <w:ins w:id="356" w:author="Alejandro Damian Serrano" w:date="2023-07-06T15:03:00Z">
        <w:r w:rsidR="00194617">
          <w:rPr>
            <w:sz w:val="24"/>
            <w:szCs w:val="24"/>
          </w:rPr>
          <w:t>proposed</w:t>
        </w:r>
        <w:r w:rsidR="00194617" w:rsidRPr="00FE2422">
          <w:rPr>
            <w:sz w:val="24"/>
            <w:szCs w:val="24"/>
          </w:rPr>
          <w:t xml:space="preserve"> </w:t>
        </w:r>
      </w:ins>
      <w:r w:rsidRPr="00FE2422">
        <w:rPr>
          <w:sz w:val="24"/>
          <w:szCs w:val="24"/>
        </w:rPr>
        <w:t xml:space="preserve">here expands our understanding of the development and evolution of colonial animals in general. Colonial animals (modular colonies, not including eusocial colonies) are composed of clonal individuals produced by asexual reproduction that remain physically connected and physiologically integrated (Harvell, 1991). Most animal colonies are arranged with their zooids in parallel to each other forming 2D sheets with one pole, typically the oral end, exposed to the external environment. Some of these </w:t>
      </w:r>
      <w:r w:rsidR="00E465C2" w:rsidRPr="00FE2422">
        <w:rPr>
          <w:sz w:val="24"/>
          <w:szCs w:val="24"/>
        </w:rPr>
        <w:t>topologically simple</w:t>
      </w:r>
      <w:r w:rsidRPr="00FE2422">
        <w:rPr>
          <w:sz w:val="24"/>
          <w:szCs w:val="24"/>
        </w:rPr>
        <w:t xml:space="preserve"> planar colonies can form complex 3D shapes by folding this sheet. In benthic species, the sheet is often folded around an endogenous skeleton or an object in the environment (</w:t>
      </w:r>
      <w:r w:rsidR="00E465C2" w:rsidRPr="00FE2422">
        <w:rPr>
          <w:sz w:val="24"/>
          <w:szCs w:val="24"/>
        </w:rPr>
        <w:t>e.g.,</w:t>
      </w:r>
      <w:r w:rsidRPr="00FE2422">
        <w:rPr>
          <w:sz w:val="24"/>
          <w:szCs w:val="24"/>
        </w:rPr>
        <w:t xml:space="preserve"> corals, ascidians, </w:t>
      </w:r>
      <w:proofErr w:type="spellStart"/>
      <w:r w:rsidRPr="00FE2422">
        <w:rPr>
          <w:sz w:val="24"/>
          <w:szCs w:val="24"/>
        </w:rPr>
        <w:t>millepores</w:t>
      </w:r>
      <w:proofErr w:type="spellEnd"/>
      <w:r w:rsidRPr="00FE2422">
        <w:rPr>
          <w:sz w:val="24"/>
          <w:szCs w:val="24"/>
        </w:rPr>
        <w:t xml:space="preserve">). Bryozoans also tend to develop into sheets though also into branching structures. In pelagic species, colonies are free-living and capable of </w:t>
      </w:r>
      <w:r w:rsidRPr="00FE2422">
        <w:rPr>
          <w:sz w:val="24"/>
          <w:szCs w:val="24"/>
        </w:rPr>
        <w:lastRenderedPageBreak/>
        <w:t xml:space="preserve">swimming around by the combined (and often coordinated) action of their zooids (Du Clos et al. 2022). Therefore, their shapes are often directional, with a front and a rear end defined by their colonial locomotion (Mackie, 1986). On one hand, </w:t>
      </w:r>
      <w:proofErr w:type="spellStart"/>
      <w:r w:rsidRPr="00FE2422">
        <w:rPr>
          <w:sz w:val="24"/>
          <w:szCs w:val="24"/>
        </w:rPr>
        <w:t>pyrosomes</w:t>
      </w:r>
      <w:proofErr w:type="spellEnd"/>
      <w:r w:rsidRPr="00FE2422">
        <w:rPr>
          <w:sz w:val="24"/>
          <w:szCs w:val="24"/>
        </w:rPr>
        <w:t xml:space="preserve"> (Chordata: </w:t>
      </w:r>
      <w:proofErr w:type="spellStart"/>
      <w:r w:rsidRPr="00FE2422">
        <w:rPr>
          <w:sz w:val="24"/>
          <w:szCs w:val="24"/>
        </w:rPr>
        <w:t>Tunicata</w:t>
      </w:r>
      <w:proofErr w:type="spellEnd"/>
      <w:r w:rsidRPr="00FE2422">
        <w:rPr>
          <w:sz w:val="24"/>
          <w:szCs w:val="24"/>
        </w:rPr>
        <w:t>) use the same 2D-sheet template as their benthic relatives, yet in their case, the sheet grows folded forming a closed-ended tube where all the exhalant flow from the inner side aboral ends of the zooids are canalized to a single jet stream. On the other hand, siphonophores and doliolids typically form 1D colonies with sub-specialized zooid types, where only one or few frontal locomotory zooids (</w:t>
      </w:r>
      <w:proofErr w:type="spellStart"/>
      <w:r w:rsidRPr="00FE2422">
        <w:rPr>
          <w:sz w:val="24"/>
          <w:szCs w:val="24"/>
        </w:rPr>
        <w:t>nectophores</w:t>
      </w:r>
      <w:proofErr w:type="spellEnd"/>
      <w:r w:rsidRPr="00FE2422">
        <w:rPr>
          <w:sz w:val="24"/>
          <w:szCs w:val="24"/>
        </w:rPr>
        <w:t xml:space="preserve"> and nurse zooid, respectively) propel a linear colony with non-swimming zooids dragging behind. Siphonophore (Cnidaria: Hydrozoa) colonies can be topologically complex in benthic </w:t>
      </w:r>
      <w:proofErr w:type="spellStart"/>
      <w:r w:rsidRPr="00FE2422">
        <w:rPr>
          <w:sz w:val="24"/>
          <w:szCs w:val="24"/>
        </w:rPr>
        <w:t>rhodaliids</w:t>
      </w:r>
      <w:proofErr w:type="spellEnd"/>
      <w:r w:rsidRPr="00FE2422">
        <w:rPr>
          <w:sz w:val="24"/>
          <w:szCs w:val="24"/>
        </w:rPr>
        <w:t xml:space="preserve"> or in the </w:t>
      </w:r>
      <w:proofErr w:type="spellStart"/>
      <w:r w:rsidRPr="00FE2422">
        <w:rPr>
          <w:sz w:val="24"/>
          <w:szCs w:val="24"/>
        </w:rPr>
        <w:t>pleustonic</w:t>
      </w:r>
      <w:proofErr w:type="spellEnd"/>
      <w:r w:rsidRPr="00FE2422">
        <w:rPr>
          <w:sz w:val="24"/>
          <w:szCs w:val="24"/>
        </w:rPr>
        <w:t xml:space="preserve"> Portuguese Man</w:t>
      </w:r>
      <w:r w:rsidR="00E465C2">
        <w:rPr>
          <w:sz w:val="24"/>
          <w:szCs w:val="24"/>
        </w:rPr>
        <w:t>-</w:t>
      </w:r>
      <w:r w:rsidRPr="00FE2422">
        <w:rPr>
          <w:sz w:val="24"/>
          <w:szCs w:val="24"/>
        </w:rPr>
        <w:t>o</w:t>
      </w:r>
      <w:r w:rsidR="00E465C2">
        <w:rPr>
          <w:sz w:val="24"/>
          <w:szCs w:val="24"/>
        </w:rPr>
        <w:t>-</w:t>
      </w:r>
      <w:r w:rsidRPr="00FE2422">
        <w:rPr>
          <w:sz w:val="24"/>
          <w:szCs w:val="24"/>
        </w:rPr>
        <w:t xml:space="preserve">war, but most planktonic free-swimming siphonophore colonies have their zooids arranged bi-serially or mono-serially along a stem (Mackie et al., 1988). Among them, </w:t>
      </w:r>
      <w:proofErr w:type="spellStart"/>
      <w:r w:rsidRPr="00FE2422">
        <w:rPr>
          <w:sz w:val="24"/>
          <w:szCs w:val="24"/>
        </w:rPr>
        <w:t>physonect</w:t>
      </w:r>
      <w:proofErr w:type="spellEnd"/>
      <w:r w:rsidRPr="00FE2422">
        <w:rPr>
          <w:sz w:val="24"/>
          <w:szCs w:val="24"/>
        </w:rPr>
        <w:t xml:space="preserve"> siphonophores bear multiple </w:t>
      </w:r>
      <w:proofErr w:type="spellStart"/>
      <w:r w:rsidRPr="00FE2422">
        <w:rPr>
          <w:sz w:val="24"/>
          <w:szCs w:val="24"/>
        </w:rPr>
        <w:t>nectophores</w:t>
      </w:r>
      <w:proofErr w:type="spellEnd"/>
      <w:r w:rsidRPr="00FE2422">
        <w:rPr>
          <w:sz w:val="24"/>
          <w:szCs w:val="24"/>
        </w:rPr>
        <w:t xml:space="preserve"> (swimming bodies) that propel the colony through </w:t>
      </w:r>
      <w:proofErr w:type="spellStart"/>
      <w:r w:rsidRPr="00FE2422">
        <w:rPr>
          <w:sz w:val="24"/>
          <w:szCs w:val="24"/>
        </w:rPr>
        <w:t>multijet</w:t>
      </w:r>
      <w:proofErr w:type="spellEnd"/>
      <w:r w:rsidRPr="00FE2422">
        <w:rPr>
          <w:sz w:val="24"/>
          <w:szCs w:val="24"/>
        </w:rPr>
        <w:t xml:space="preserve"> propulsion (Sutherland et al. 2019) in a similar fashion to linear salp colonies. Compared to siphonophores or </w:t>
      </w:r>
      <w:proofErr w:type="spellStart"/>
      <w:r w:rsidRPr="00FE2422">
        <w:rPr>
          <w:sz w:val="24"/>
          <w:szCs w:val="24"/>
        </w:rPr>
        <w:t>pyrosomes</w:t>
      </w:r>
      <w:proofErr w:type="spellEnd"/>
      <w:r w:rsidRPr="00FE2422">
        <w:rPr>
          <w:sz w:val="24"/>
          <w:szCs w:val="24"/>
        </w:rPr>
        <w:t>, salps present a much broader set of architectural configurations among free-swimming colonial animals (</w:t>
      </w:r>
      <w:proofErr w:type="spellStart"/>
      <w:r w:rsidRPr="00FE2422">
        <w:rPr>
          <w:sz w:val="24"/>
          <w:szCs w:val="24"/>
        </w:rPr>
        <w:t>Madin</w:t>
      </w:r>
      <w:proofErr w:type="spellEnd"/>
      <w:r w:rsidRPr="00FE2422">
        <w:rPr>
          <w:sz w:val="24"/>
          <w:szCs w:val="24"/>
        </w:rPr>
        <w:t>, 1990), thus expanding the boundaries of our known design space for both form and function of coloniality in the pelagic realm.</w:t>
      </w:r>
    </w:p>
    <w:p w14:paraId="31A894AD" w14:textId="77777777" w:rsidR="003E4853" w:rsidRPr="00FE2422" w:rsidRDefault="003E4853" w:rsidP="00FE2422">
      <w:pPr>
        <w:spacing w:line="480" w:lineRule="auto"/>
        <w:rPr>
          <w:sz w:val="24"/>
          <w:szCs w:val="24"/>
        </w:rPr>
      </w:pPr>
    </w:p>
    <w:p w14:paraId="15981243" w14:textId="7226AD3E" w:rsidR="003E4853" w:rsidRPr="00252565" w:rsidRDefault="00425DD7" w:rsidP="00FE2422">
      <w:pPr>
        <w:spacing w:line="480" w:lineRule="auto"/>
        <w:rPr>
          <w:b/>
          <w:sz w:val="24"/>
          <w:szCs w:val="24"/>
        </w:rPr>
      </w:pPr>
      <w:r w:rsidRPr="00FE2422">
        <w:rPr>
          <w:b/>
          <w:sz w:val="24"/>
          <w:szCs w:val="24"/>
        </w:rPr>
        <w:t>Acknowledgments</w:t>
      </w:r>
    </w:p>
    <w:p w14:paraId="7CBF30FB" w14:textId="3A79F85A" w:rsidR="003E4853" w:rsidRDefault="00425DD7" w:rsidP="00FE2422">
      <w:pPr>
        <w:spacing w:line="480" w:lineRule="auto"/>
        <w:rPr>
          <w:sz w:val="24"/>
          <w:szCs w:val="24"/>
        </w:rPr>
      </w:pPr>
      <w:r w:rsidRPr="00FE2422">
        <w:rPr>
          <w:sz w:val="24"/>
          <w:szCs w:val="24"/>
        </w:rPr>
        <w:t xml:space="preserve">We would like to thank the crew of Aquatic Life Divers and Kona </w:t>
      </w:r>
      <w:proofErr w:type="spellStart"/>
      <w:r w:rsidRPr="00FE2422">
        <w:rPr>
          <w:sz w:val="24"/>
          <w:szCs w:val="24"/>
        </w:rPr>
        <w:t>Honu</w:t>
      </w:r>
      <w:proofErr w:type="spellEnd"/>
      <w:r w:rsidRPr="00FE2422">
        <w:rPr>
          <w:sz w:val="24"/>
          <w:szCs w:val="24"/>
        </w:rPr>
        <w:t xml:space="preserve"> Divers for their help and support in hosting our offshore diving operations. We would also like to thank </w:t>
      </w:r>
      <w:r w:rsidRPr="00FE2422">
        <w:rPr>
          <w:sz w:val="24"/>
          <w:szCs w:val="24"/>
        </w:rPr>
        <w:lastRenderedPageBreak/>
        <w:t xml:space="preserve">Marc Hughes, Kevin Du Clos, Jeff </w:t>
      </w:r>
      <w:proofErr w:type="spellStart"/>
      <w:r w:rsidRPr="00FE2422">
        <w:rPr>
          <w:sz w:val="24"/>
          <w:szCs w:val="24"/>
        </w:rPr>
        <w:t>Milisen</w:t>
      </w:r>
      <w:proofErr w:type="spellEnd"/>
      <w:r w:rsidRPr="00FE2422">
        <w:rPr>
          <w:sz w:val="24"/>
          <w:szCs w:val="24"/>
        </w:rPr>
        <w:t>, Brad Gemmell, Sean Colin, Jack Costello, Rebecca Gordon, Matt Connelly, Clint Collins, Paul Richardson, and Anne Thompson for their assistance during diving and photography operations in the field.</w:t>
      </w:r>
      <w:r w:rsidR="00252565">
        <w:rPr>
          <w:sz w:val="24"/>
          <w:szCs w:val="24"/>
        </w:rPr>
        <w:t xml:space="preserve"> This research was funded by the </w:t>
      </w:r>
      <w:r w:rsidR="00252565" w:rsidRPr="00763F40">
        <w:rPr>
          <w:sz w:val="24"/>
          <w:szCs w:val="24"/>
        </w:rPr>
        <w:t>Gordon and Betty Moore Foundation (</w:t>
      </w:r>
      <w:r w:rsidR="00252565">
        <w:rPr>
          <w:sz w:val="24"/>
          <w:szCs w:val="24"/>
        </w:rPr>
        <w:t xml:space="preserve">grant </w:t>
      </w:r>
      <w:r w:rsidR="00252565" w:rsidRPr="00763F40">
        <w:rPr>
          <w:sz w:val="24"/>
          <w:szCs w:val="24"/>
        </w:rPr>
        <w:t>8835) and the Office of Naval Research (N00014-23-1-2171).</w:t>
      </w:r>
    </w:p>
    <w:p w14:paraId="60A3517C" w14:textId="77777777" w:rsidR="00E465C2" w:rsidRPr="00FE2422" w:rsidRDefault="00E465C2" w:rsidP="00FE2422">
      <w:pPr>
        <w:spacing w:line="480" w:lineRule="auto"/>
        <w:rPr>
          <w:sz w:val="24"/>
          <w:szCs w:val="24"/>
        </w:rPr>
      </w:pPr>
    </w:p>
    <w:p w14:paraId="64D5A943" w14:textId="0F59A0E2" w:rsidR="003E4853" w:rsidRPr="00C7783D" w:rsidRDefault="00C7783D" w:rsidP="00FE2422">
      <w:pPr>
        <w:spacing w:line="480" w:lineRule="auto"/>
        <w:rPr>
          <w:b/>
          <w:sz w:val="24"/>
          <w:szCs w:val="24"/>
        </w:rPr>
      </w:pPr>
      <w:r>
        <w:rPr>
          <w:b/>
          <w:sz w:val="24"/>
          <w:szCs w:val="24"/>
        </w:rPr>
        <w:t>Literature Cited</w:t>
      </w:r>
    </w:p>
    <w:p w14:paraId="73CB6E91" w14:textId="77777777" w:rsidR="003E4853" w:rsidRPr="00FE2422" w:rsidRDefault="00425DD7" w:rsidP="004D0641">
      <w:pPr>
        <w:spacing w:line="480" w:lineRule="auto"/>
        <w:ind w:left="720" w:hanging="720"/>
        <w:rPr>
          <w:color w:val="222222"/>
          <w:sz w:val="24"/>
          <w:szCs w:val="24"/>
          <w:highlight w:val="white"/>
        </w:rPr>
      </w:pPr>
      <w:r w:rsidRPr="00FE2422">
        <w:rPr>
          <w:color w:val="222222"/>
          <w:sz w:val="24"/>
          <w:szCs w:val="24"/>
          <w:highlight w:val="white"/>
        </w:rPr>
        <w:t xml:space="preserve">Alexander, W., 1968, September. A discussion of governing decelerator performance and design parameters in the supersonic flight regime. In </w:t>
      </w:r>
      <w:r w:rsidRPr="00FE2422">
        <w:rPr>
          <w:i/>
          <w:color w:val="222222"/>
          <w:sz w:val="24"/>
          <w:szCs w:val="24"/>
          <w:highlight w:val="white"/>
        </w:rPr>
        <w:t>2</w:t>
      </w:r>
      <w:r w:rsidRPr="00194617">
        <w:rPr>
          <w:i/>
          <w:color w:val="222222"/>
          <w:sz w:val="24"/>
          <w:szCs w:val="24"/>
          <w:highlight w:val="white"/>
          <w:vertAlign w:val="superscript"/>
          <w:rPrChange w:id="357" w:author="Alejandro Damian Serrano" w:date="2023-07-06T15:05:00Z">
            <w:rPr>
              <w:i/>
              <w:color w:val="222222"/>
              <w:sz w:val="24"/>
              <w:szCs w:val="24"/>
              <w:highlight w:val="white"/>
            </w:rPr>
          </w:rPrChange>
        </w:rPr>
        <w:t>nd</w:t>
      </w:r>
      <w:r w:rsidRPr="00FE2422">
        <w:rPr>
          <w:i/>
          <w:color w:val="222222"/>
          <w:sz w:val="24"/>
          <w:szCs w:val="24"/>
          <w:highlight w:val="white"/>
        </w:rPr>
        <w:t xml:space="preserve"> Aerodynamic Deceleration Systems Conference</w:t>
      </w:r>
      <w:r w:rsidRPr="00FE2422">
        <w:rPr>
          <w:color w:val="222222"/>
          <w:sz w:val="24"/>
          <w:szCs w:val="24"/>
          <w:highlight w:val="white"/>
        </w:rPr>
        <w:t xml:space="preserve"> (p. 938).</w:t>
      </w:r>
    </w:p>
    <w:p w14:paraId="5E5D9AD9" w14:textId="409219B1" w:rsidR="003E4853" w:rsidRPr="00FE2422" w:rsidRDefault="00425DD7" w:rsidP="004D0641">
      <w:pPr>
        <w:spacing w:line="480" w:lineRule="auto"/>
        <w:ind w:left="720" w:hanging="720"/>
        <w:rPr>
          <w:color w:val="222222"/>
          <w:sz w:val="24"/>
          <w:szCs w:val="24"/>
          <w:highlight w:val="white"/>
        </w:rPr>
      </w:pPr>
      <w:r w:rsidRPr="00FE2422">
        <w:rPr>
          <w:color w:val="222222"/>
          <w:sz w:val="24"/>
          <w:szCs w:val="24"/>
          <w:highlight w:val="white"/>
        </w:rPr>
        <w:t>Bard, J. B., &amp; Rhee, S. Y.</w:t>
      </w:r>
      <w:r w:rsidR="004D0641">
        <w:rPr>
          <w:color w:val="222222"/>
          <w:sz w:val="24"/>
          <w:szCs w:val="24"/>
          <w:highlight w:val="white"/>
        </w:rPr>
        <w:t>,</w:t>
      </w:r>
      <w:r w:rsidRPr="00FE2422">
        <w:rPr>
          <w:color w:val="222222"/>
          <w:sz w:val="24"/>
          <w:szCs w:val="24"/>
          <w:highlight w:val="white"/>
        </w:rPr>
        <w:t xml:space="preserve"> 2004. Ontologies in biology: design, </w:t>
      </w:r>
      <w:proofErr w:type="gramStart"/>
      <w:r w:rsidRPr="00FE2422">
        <w:rPr>
          <w:color w:val="222222"/>
          <w:sz w:val="24"/>
          <w:szCs w:val="24"/>
          <w:highlight w:val="white"/>
        </w:rPr>
        <w:t>applications</w:t>
      </w:r>
      <w:proofErr w:type="gramEnd"/>
      <w:r w:rsidRPr="00FE2422">
        <w:rPr>
          <w:color w:val="222222"/>
          <w:sz w:val="24"/>
          <w:szCs w:val="24"/>
          <w:highlight w:val="white"/>
        </w:rPr>
        <w:t xml:space="preserve"> and future challenges. </w:t>
      </w:r>
      <w:r w:rsidR="00194617" w:rsidRPr="00FE2422">
        <w:rPr>
          <w:i/>
          <w:color w:val="222222"/>
          <w:sz w:val="24"/>
          <w:szCs w:val="24"/>
          <w:highlight w:val="white"/>
        </w:rPr>
        <w:t>N</w:t>
      </w:r>
      <w:r w:rsidRPr="00FE2422">
        <w:rPr>
          <w:i/>
          <w:color w:val="222222"/>
          <w:sz w:val="24"/>
          <w:szCs w:val="24"/>
          <w:highlight w:val="white"/>
        </w:rPr>
        <w:t>ature reviews genetics</w:t>
      </w:r>
      <w:r w:rsidRPr="00FE2422">
        <w:rPr>
          <w:color w:val="222222"/>
          <w:sz w:val="24"/>
          <w:szCs w:val="24"/>
          <w:highlight w:val="white"/>
        </w:rPr>
        <w:t xml:space="preserve">, </w:t>
      </w:r>
      <w:r w:rsidRPr="00FE2422">
        <w:rPr>
          <w:i/>
          <w:color w:val="222222"/>
          <w:sz w:val="24"/>
          <w:szCs w:val="24"/>
          <w:highlight w:val="white"/>
        </w:rPr>
        <w:t>5</w:t>
      </w:r>
      <w:r w:rsidRPr="00FE2422">
        <w:rPr>
          <w:color w:val="222222"/>
          <w:sz w:val="24"/>
          <w:szCs w:val="24"/>
          <w:highlight w:val="white"/>
        </w:rPr>
        <w:t>(3), 213-222.</w:t>
      </w:r>
    </w:p>
    <w:p w14:paraId="480A5F82" w14:textId="6FBC7B00" w:rsidR="003E4853" w:rsidRPr="00FE2422" w:rsidRDefault="00425DD7" w:rsidP="004D0641">
      <w:pPr>
        <w:spacing w:line="480" w:lineRule="auto"/>
        <w:ind w:left="720" w:hanging="720"/>
        <w:rPr>
          <w:color w:val="222222"/>
          <w:sz w:val="24"/>
          <w:szCs w:val="24"/>
          <w:highlight w:val="white"/>
        </w:rPr>
      </w:pPr>
      <w:r w:rsidRPr="00FE2422">
        <w:rPr>
          <w:color w:val="222222"/>
          <w:sz w:val="24"/>
          <w:szCs w:val="24"/>
          <w:highlight w:val="white"/>
        </w:rPr>
        <w:t>Bi, X., Tang, H., &amp; Zhu, Q.</w:t>
      </w:r>
      <w:r w:rsidR="004D0641">
        <w:rPr>
          <w:color w:val="222222"/>
          <w:sz w:val="24"/>
          <w:szCs w:val="24"/>
          <w:highlight w:val="white"/>
        </w:rPr>
        <w:t>,</w:t>
      </w:r>
      <w:r w:rsidRPr="00FE2422">
        <w:rPr>
          <w:color w:val="222222"/>
          <w:sz w:val="24"/>
          <w:szCs w:val="24"/>
          <w:highlight w:val="white"/>
        </w:rPr>
        <w:t xml:space="preserve"> 2022. Feasibility of hydrodynamically activated valves for salp-like propulsion. </w:t>
      </w:r>
      <w:r w:rsidRPr="00FE2422">
        <w:rPr>
          <w:i/>
          <w:color w:val="222222"/>
          <w:sz w:val="24"/>
          <w:szCs w:val="24"/>
          <w:highlight w:val="white"/>
        </w:rPr>
        <w:t>Physics of Fluids</w:t>
      </w:r>
      <w:r w:rsidRPr="00FE2422">
        <w:rPr>
          <w:color w:val="222222"/>
          <w:sz w:val="24"/>
          <w:szCs w:val="24"/>
          <w:highlight w:val="white"/>
        </w:rPr>
        <w:t xml:space="preserve">, </w:t>
      </w:r>
      <w:r w:rsidRPr="00FE2422">
        <w:rPr>
          <w:i/>
          <w:color w:val="222222"/>
          <w:sz w:val="24"/>
          <w:szCs w:val="24"/>
          <w:highlight w:val="white"/>
        </w:rPr>
        <w:t>34</w:t>
      </w:r>
      <w:r w:rsidRPr="00FE2422">
        <w:rPr>
          <w:color w:val="222222"/>
          <w:sz w:val="24"/>
          <w:szCs w:val="24"/>
          <w:highlight w:val="white"/>
        </w:rPr>
        <w:t>(10), 101903.</w:t>
      </w:r>
    </w:p>
    <w:p w14:paraId="50FECE8D" w14:textId="77777777" w:rsidR="003E4853" w:rsidRPr="00FE2422" w:rsidRDefault="00425DD7" w:rsidP="004D0641">
      <w:pPr>
        <w:spacing w:line="480" w:lineRule="auto"/>
        <w:ind w:left="720" w:hanging="720"/>
        <w:rPr>
          <w:color w:val="222222"/>
          <w:sz w:val="24"/>
          <w:szCs w:val="24"/>
          <w:highlight w:val="white"/>
        </w:rPr>
      </w:pPr>
      <w:r w:rsidRPr="00FE2422">
        <w:rPr>
          <w:color w:val="222222"/>
          <w:sz w:val="24"/>
          <w:szCs w:val="24"/>
          <w:highlight w:val="white"/>
        </w:rPr>
        <w:t xml:space="preserve">Bone, Q., 1998. </w:t>
      </w:r>
      <w:r w:rsidRPr="00FE2422">
        <w:rPr>
          <w:i/>
          <w:color w:val="222222"/>
          <w:sz w:val="24"/>
          <w:szCs w:val="24"/>
          <w:highlight w:val="white"/>
        </w:rPr>
        <w:t>The biology of pelagic tunicates</w:t>
      </w:r>
      <w:r w:rsidRPr="00FE2422">
        <w:rPr>
          <w:color w:val="222222"/>
          <w:sz w:val="24"/>
          <w:szCs w:val="24"/>
          <w:highlight w:val="white"/>
        </w:rPr>
        <w:t>.</w:t>
      </w:r>
    </w:p>
    <w:p w14:paraId="5A46C645" w14:textId="77777777" w:rsidR="003E4853" w:rsidRPr="00FE2422" w:rsidRDefault="00425DD7" w:rsidP="004D0641">
      <w:pPr>
        <w:spacing w:line="480" w:lineRule="auto"/>
        <w:ind w:left="720" w:hanging="720"/>
        <w:rPr>
          <w:color w:val="222222"/>
          <w:sz w:val="24"/>
          <w:szCs w:val="24"/>
          <w:highlight w:val="white"/>
        </w:rPr>
      </w:pPr>
      <w:r w:rsidRPr="00FE2422">
        <w:rPr>
          <w:color w:val="222222"/>
          <w:sz w:val="24"/>
          <w:szCs w:val="24"/>
          <w:highlight w:val="white"/>
        </w:rPr>
        <w:t xml:space="preserve">Bone, </w:t>
      </w:r>
      <w:proofErr w:type="gramStart"/>
      <w:r w:rsidRPr="00FE2422">
        <w:rPr>
          <w:color w:val="222222"/>
          <w:sz w:val="24"/>
          <w:szCs w:val="24"/>
          <w:highlight w:val="white"/>
        </w:rPr>
        <w:t>Q.</w:t>
      </w:r>
      <w:proofErr w:type="gramEnd"/>
      <w:r w:rsidRPr="00FE2422">
        <w:rPr>
          <w:color w:val="222222"/>
          <w:sz w:val="24"/>
          <w:szCs w:val="24"/>
          <w:highlight w:val="white"/>
        </w:rPr>
        <w:t xml:space="preserve"> and </w:t>
      </w:r>
      <w:proofErr w:type="spellStart"/>
      <w:r w:rsidRPr="00FE2422">
        <w:rPr>
          <w:color w:val="222222"/>
          <w:sz w:val="24"/>
          <w:szCs w:val="24"/>
          <w:highlight w:val="white"/>
        </w:rPr>
        <w:t>Trueman</w:t>
      </w:r>
      <w:proofErr w:type="spellEnd"/>
      <w:r w:rsidRPr="00FE2422">
        <w:rPr>
          <w:color w:val="222222"/>
          <w:sz w:val="24"/>
          <w:szCs w:val="24"/>
          <w:highlight w:val="white"/>
        </w:rPr>
        <w:t>, E.R., 1983. Jet propulsion in salps (</w:t>
      </w:r>
      <w:proofErr w:type="spellStart"/>
      <w:r w:rsidRPr="00FE2422">
        <w:rPr>
          <w:color w:val="222222"/>
          <w:sz w:val="24"/>
          <w:szCs w:val="24"/>
          <w:highlight w:val="white"/>
        </w:rPr>
        <w:t>Tunicata</w:t>
      </w:r>
      <w:proofErr w:type="spellEnd"/>
      <w:r w:rsidRPr="00FE2422">
        <w:rPr>
          <w:color w:val="222222"/>
          <w:sz w:val="24"/>
          <w:szCs w:val="24"/>
          <w:highlight w:val="white"/>
        </w:rPr>
        <w:t xml:space="preserve">: </w:t>
      </w:r>
      <w:proofErr w:type="spellStart"/>
      <w:r w:rsidRPr="00FE2422">
        <w:rPr>
          <w:color w:val="222222"/>
          <w:sz w:val="24"/>
          <w:szCs w:val="24"/>
          <w:highlight w:val="white"/>
        </w:rPr>
        <w:t>Thaliacea</w:t>
      </w:r>
      <w:proofErr w:type="spellEnd"/>
      <w:r w:rsidRPr="00FE2422">
        <w:rPr>
          <w:color w:val="222222"/>
          <w:sz w:val="24"/>
          <w:szCs w:val="24"/>
          <w:highlight w:val="white"/>
        </w:rPr>
        <w:t xml:space="preserve">). </w:t>
      </w:r>
      <w:r w:rsidRPr="00FE2422">
        <w:rPr>
          <w:i/>
          <w:color w:val="222222"/>
          <w:sz w:val="24"/>
          <w:szCs w:val="24"/>
          <w:highlight w:val="white"/>
        </w:rPr>
        <w:t>Journal of Zoology</w:t>
      </w:r>
      <w:r w:rsidRPr="00FE2422">
        <w:rPr>
          <w:color w:val="222222"/>
          <w:sz w:val="24"/>
          <w:szCs w:val="24"/>
          <w:highlight w:val="white"/>
        </w:rPr>
        <w:t xml:space="preserve">, </w:t>
      </w:r>
      <w:r w:rsidRPr="00FE2422">
        <w:rPr>
          <w:i/>
          <w:color w:val="222222"/>
          <w:sz w:val="24"/>
          <w:szCs w:val="24"/>
          <w:highlight w:val="white"/>
        </w:rPr>
        <w:t>201</w:t>
      </w:r>
      <w:r w:rsidRPr="00FE2422">
        <w:rPr>
          <w:color w:val="222222"/>
          <w:sz w:val="24"/>
          <w:szCs w:val="24"/>
          <w:highlight w:val="white"/>
        </w:rPr>
        <w:t>(4), pp.481-506.</w:t>
      </w:r>
    </w:p>
    <w:p w14:paraId="6831371B" w14:textId="39F0D714" w:rsidR="003E4853" w:rsidRPr="00FE2422" w:rsidRDefault="00425DD7" w:rsidP="004D0641">
      <w:pPr>
        <w:spacing w:line="480" w:lineRule="auto"/>
        <w:ind w:left="720" w:hanging="720"/>
        <w:rPr>
          <w:color w:val="222222"/>
          <w:sz w:val="24"/>
          <w:szCs w:val="24"/>
          <w:highlight w:val="white"/>
        </w:rPr>
      </w:pPr>
      <w:proofErr w:type="spellStart"/>
      <w:r w:rsidRPr="00FE2422">
        <w:rPr>
          <w:color w:val="222222"/>
          <w:sz w:val="24"/>
          <w:szCs w:val="24"/>
          <w:highlight w:val="white"/>
        </w:rPr>
        <w:t>Buesseler</w:t>
      </w:r>
      <w:proofErr w:type="spellEnd"/>
      <w:r w:rsidRPr="00FE2422">
        <w:rPr>
          <w:color w:val="222222"/>
          <w:sz w:val="24"/>
          <w:szCs w:val="24"/>
          <w:highlight w:val="white"/>
        </w:rPr>
        <w:t>, K. O., Boyd, P. W., Black, E. E., &amp; Siegel, D. A.</w:t>
      </w:r>
      <w:r w:rsidR="004D0641">
        <w:rPr>
          <w:color w:val="222222"/>
          <w:sz w:val="24"/>
          <w:szCs w:val="24"/>
          <w:highlight w:val="white"/>
        </w:rPr>
        <w:t xml:space="preserve">, </w:t>
      </w:r>
      <w:r w:rsidRPr="00FE2422">
        <w:rPr>
          <w:color w:val="222222"/>
          <w:sz w:val="24"/>
          <w:szCs w:val="24"/>
          <w:highlight w:val="white"/>
        </w:rPr>
        <w:t xml:space="preserve">2020. Metrics that matter for assessing the ocean biological carbon pump. </w:t>
      </w:r>
      <w:r w:rsidRPr="00FE2422">
        <w:rPr>
          <w:i/>
          <w:color w:val="222222"/>
          <w:sz w:val="24"/>
          <w:szCs w:val="24"/>
          <w:highlight w:val="white"/>
        </w:rPr>
        <w:t>Proceedings of the National Academy of Sciences</w:t>
      </w:r>
      <w:r w:rsidRPr="00FE2422">
        <w:rPr>
          <w:color w:val="222222"/>
          <w:sz w:val="24"/>
          <w:szCs w:val="24"/>
          <w:highlight w:val="white"/>
        </w:rPr>
        <w:t xml:space="preserve">, </w:t>
      </w:r>
      <w:r w:rsidRPr="00FE2422">
        <w:rPr>
          <w:i/>
          <w:color w:val="222222"/>
          <w:sz w:val="24"/>
          <w:szCs w:val="24"/>
          <w:highlight w:val="white"/>
        </w:rPr>
        <w:t>117</w:t>
      </w:r>
      <w:r w:rsidRPr="00FE2422">
        <w:rPr>
          <w:color w:val="222222"/>
          <w:sz w:val="24"/>
          <w:szCs w:val="24"/>
          <w:highlight w:val="white"/>
        </w:rPr>
        <w:t>(18), 9679-9687.</w:t>
      </w:r>
    </w:p>
    <w:p w14:paraId="431BF22E" w14:textId="6DE5EEBD" w:rsidR="003E4853" w:rsidRDefault="00425DD7" w:rsidP="004D0641">
      <w:pPr>
        <w:spacing w:line="480" w:lineRule="auto"/>
        <w:ind w:left="720" w:hanging="720"/>
        <w:rPr>
          <w:color w:val="222222"/>
          <w:sz w:val="24"/>
          <w:szCs w:val="24"/>
          <w:highlight w:val="white"/>
        </w:rPr>
      </w:pPr>
      <w:r w:rsidRPr="00FE2422">
        <w:rPr>
          <w:color w:val="222222"/>
          <w:sz w:val="24"/>
          <w:szCs w:val="24"/>
          <w:highlight w:val="white"/>
        </w:rPr>
        <w:t>Chao, S., Guan, G., &amp; Hong, G. S.</w:t>
      </w:r>
      <w:r w:rsidR="004D0641">
        <w:rPr>
          <w:color w:val="222222"/>
          <w:sz w:val="24"/>
          <w:szCs w:val="24"/>
          <w:highlight w:val="white"/>
        </w:rPr>
        <w:t xml:space="preserve">, </w:t>
      </w:r>
      <w:r w:rsidRPr="00FE2422">
        <w:rPr>
          <w:color w:val="222222"/>
          <w:sz w:val="24"/>
          <w:szCs w:val="24"/>
          <w:highlight w:val="white"/>
        </w:rPr>
        <w:t xml:space="preserve">2017, September. Design of a finless torpedo shaped micro AUV with high maneuverability. In </w:t>
      </w:r>
      <w:r w:rsidRPr="00FE2422">
        <w:rPr>
          <w:i/>
          <w:color w:val="222222"/>
          <w:sz w:val="24"/>
          <w:szCs w:val="24"/>
          <w:highlight w:val="white"/>
        </w:rPr>
        <w:t>OCEANS 2017-Anchorage</w:t>
      </w:r>
      <w:r w:rsidRPr="00FE2422">
        <w:rPr>
          <w:color w:val="222222"/>
          <w:sz w:val="24"/>
          <w:szCs w:val="24"/>
          <w:highlight w:val="white"/>
        </w:rPr>
        <w:t xml:space="preserve"> (pp. 1-6). IEEE.</w:t>
      </w:r>
    </w:p>
    <w:p w14:paraId="2904BD07" w14:textId="1E4AF9AE" w:rsidR="007C5B04" w:rsidRPr="00FE2422" w:rsidRDefault="007C5B04" w:rsidP="004D0641">
      <w:pPr>
        <w:spacing w:line="480" w:lineRule="auto"/>
        <w:ind w:left="720" w:hanging="720"/>
        <w:rPr>
          <w:color w:val="222222"/>
          <w:sz w:val="24"/>
          <w:szCs w:val="24"/>
          <w:highlight w:val="white"/>
        </w:rPr>
      </w:pPr>
      <w:r w:rsidRPr="007C5B04">
        <w:rPr>
          <w:color w:val="222222"/>
          <w:sz w:val="24"/>
          <w:szCs w:val="24"/>
        </w:rPr>
        <w:lastRenderedPageBreak/>
        <w:t xml:space="preserve">Colin, S. P., Gemmell, B. J., Costello, J. H., &amp; Sutherland, K. R. (2022). In situ high-speed brightfield imaging for studies of aquatic organisms. </w:t>
      </w:r>
      <w:proofErr w:type="spellStart"/>
      <w:r w:rsidRPr="007C5B04">
        <w:rPr>
          <w:i/>
          <w:iCs/>
          <w:color w:val="222222"/>
          <w:sz w:val="24"/>
          <w:szCs w:val="24"/>
        </w:rPr>
        <w:t>Protocolsio</w:t>
      </w:r>
      <w:proofErr w:type="spellEnd"/>
      <w:r w:rsidRPr="007C5B04">
        <w:rPr>
          <w:color w:val="222222"/>
          <w:sz w:val="24"/>
          <w:szCs w:val="24"/>
        </w:rPr>
        <w:t>.</w:t>
      </w:r>
    </w:p>
    <w:p w14:paraId="2226B3B7" w14:textId="48B19BFE" w:rsidR="003E4853" w:rsidRPr="00FE2422" w:rsidRDefault="00425DD7" w:rsidP="004D0641">
      <w:pPr>
        <w:spacing w:line="480" w:lineRule="auto"/>
        <w:ind w:left="720" w:hanging="720"/>
        <w:rPr>
          <w:color w:val="222222"/>
          <w:sz w:val="24"/>
          <w:szCs w:val="24"/>
          <w:highlight w:val="white"/>
        </w:rPr>
      </w:pPr>
      <w:r w:rsidRPr="00FE2422">
        <w:rPr>
          <w:color w:val="222222"/>
          <w:sz w:val="24"/>
          <w:szCs w:val="24"/>
          <w:highlight w:val="white"/>
        </w:rPr>
        <w:t xml:space="preserve">Costello, J. H., Colin, S. P., Gemmell, B. J., </w:t>
      </w:r>
      <w:proofErr w:type="spellStart"/>
      <w:r w:rsidRPr="00FE2422">
        <w:rPr>
          <w:color w:val="222222"/>
          <w:sz w:val="24"/>
          <w:szCs w:val="24"/>
          <w:highlight w:val="white"/>
        </w:rPr>
        <w:t>Dabiri</w:t>
      </w:r>
      <w:proofErr w:type="spellEnd"/>
      <w:r w:rsidRPr="00FE2422">
        <w:rPr>
          <w:color w:val="222222"/>
          <w:sz w:val="24"/>
          <w:szCs w:val="24"/>
          <w:highlight w:val="white"/>
        </w:rPr>
        <w:t>, J. O., &amp; Sutherland, K. R.</w:t>
      </w:r>
      <w:r w:rsidR="004D0641">
        <w:rPr>
          <w:color w:val="222222"/>
          <w:sz w:val="24"/>
          <w:szCs w:val="24"/>
          <w:highlight w:val="white"/>
        </w:rPr>
        <w:t xml:space="preserve">, </w:t>
      </w:r>
      <w:r w:rsidRPr="00FE2422">
        <w:rPr>
          <w:color w:val="222222"/>
          <w:sz w:val="24"/>
          <w:szCs w:val="24"/>
          <w:highlight w:val="white"/>
        </w:rPr>
        <w:t xml:space="preserve">2015. Multi-jet propulsion organized by clonal development in a colonial siphonophore. </w:t>
      </w:r>
      <w:r w:rsidRPr="00FE2422">
        <w:rPr>
          <w:i/>
          <w:color w:val="222222"/>
          <w:sz w:val="24"/>
          <w:szCs w:val="24"/>
          <w:highlight w:val="white"/>
        </w:rPr>
        <w:t>Nature communications</w:t>
      </w:r>
      <w:r w:rsidRPr="00FE2422">
        <w:rPr>
          <w:color w:val="222222"/>
          <w:sz w:val="24"/>
          <w:szCs w:val="24"/>
          <w:highlight w:val="white"/>
        </w:rPr>
        <w:t xml:space="preserve">, </w:t>
      </w:r>
      <w:r w:rsidRPr="00FE2422">
        <w:rPr>
          <w:i/>
          <w:color w:val="222222"/>
          <w:sz w:val="24"/>
          <w:szCs w:val="24"/>
          <w:highlight w:val="white"/>
        </w:rPr>
        <w:t>6</w:t>
      </w:r>
      <w:r w:rsidRPr="00FE2422">
        <w:rPr>
          <w:color w:val="222222"/>
          <w:sz w:val="24"/>
          <w:szCs w:val="24"/>
          <w:highlight w:val="white"/>
        </w:rPr>
        <w:t>(1), 8158.</w:t>
      </w:r>
    </w:p>
    <w:p w14:paraId="41C947A0" w14:textId="3B472BBE" w:rsidR="003E4853" w:rsidRPr="00FE2422" w:rsidRDefault="00425DD7" w:rsidP="004D0641">
      <w:pPr>
        <w:spacing w:line="480" w:lineRule="auto"/>
        <w:ind w:left="720" w:hanging="720"/>
        <w:rPr>
          <w:color w:val="222222"/>
          <w:sz w:val="24"/>
          <w:szCs w:val="24"/>
          <w:highlight w:val="white"/>
        </w:rPr>
      </w:pPr>
      <w:proofErr w:type="spellStart"/>
      <w:r w:rsidRPr="00FE2422">
        <w:rPr>
          <w:color w:val="222222"/>
          <w:sz w:val="24"/>
          <w:szCs w:val="24"/>
          <w:highlight w:val="white"/>
        </w:rPr>
        <w:t>Décima</w:t>
      </w:r>
      <w:proofErr w:type="spellEnd"/>
      <w:r w:rsidRPr="00FE2422">
        <w:rPr>
          <w:color w:val="222222"/>
          <w:sz w:val="24"/>
          <w:szCs w:val="24"/>
          <w:highlight w:val="white"/>
        </w:rPr>
        <w:t xml:space="preserve">, M., </w:t>
      </w:r>
      <w:proofErr w:type="spellStart"/>
      <w:r w:rsidRPr="00FE2422">
        <w:rPr>
          <w:color w:val="222222"/>
          <w:sz w:val="24"/>
          <w:szCs w:val="24"/>
          <w:highlight w:val="white"/>
        </w:rPr>
        <w:t>Stukel</w:t>
      </w:r>
      <w:proofErr w:type="spellEnd"/>
      <w:r w:rsidRPr="00FE2422">
        <w:rPr>
          <w:color w:val="222222"/>
          <w:sz w:val="24"/>
          <w:szCs w:val="24"/>
          <w:highlight w:val="white"/>
        </w:rPr>
        <w:t xml:space="preserve">, M. R., </w:t>
      </w:r>
      <w:proofErr w:type="spellStart"/>
      <w:r w:rsidRPr="00FE2422">
        <w:rPr>
          <w:color w:val="222222"/>
          <w:sz w:val="24"/>
          <w:szCs w:val="24"/>
          <w:highlight w:val="white"/>
        </w:rPr>
        <w:t>Nodder</w:t>
      </w:r>
      <w:proofErr w:type="spellEnd"/>
      <w:r w:rsidRPr="00FE2422">
        <w:rPr>
          <w:color w:val="222222"/>
          <w:sz w:val="24"/>
          <w:szCs w:val="24"/>
          <w:highlight w:val="white"/>
        </w:rPr>
        <w:t xml:space="preserve">, S. D., Gutiérrez-Rodríguez, A., </w:t>
      </w:r>
      <w:proofErr w:type="spellStart"/>
      <w:r w:rsidRPr="00FE2422">
        <w:rPr>
          <w:color w:val="222222"/>
          <w:sz w:val="24"/>
          <w:szCs w:val="24"/>
          <w:highlight w:val="white"/>
        </w:rPr>
        <w:t>Selph</w:t>
      </w:r>
      <w:proofErr w:type="spellEnd"/>
      <w:r w:rsidRPr="00FE2422">
        <w:rPr>
          <w:color w:val="222222"/>
          <w:sz w:val="24"/>
          <w:szCs w:val="24"/>
          <w:highlight w:val="white"/>
        </w:rPr>
        <w:t>, K. E., Dos Santos, A. L., ... &amp; Pinkerton, M.</w:t>
      </w:r>
      <w:r w:rsidR="004D0641">
        <w:rPr>
          <w:color w:val="222222"/>
          <w:sz w:val="24"/>
          <w:szCs w:val="24"/>
          <w:highlight w:val="white"/>
        </w:rPr>
        <w:t>,</w:t>
      </w:r>
      <w:r w:rsidRPr="00FE2422">
        <w:rPr>
          <w:color w:val="222222"/>
          <w:sz w:val="24"/>
          <w:szCs w:val="24"/>
          <w:highlight w:val="white"/>
        </w:rPr>
        <w:t xml:space="preserve"> 2023. Salp blooms drive strong increases in passive carbon export in the Southern Ocean. </w:t>
      </w:r>
      <w:r w:rsidRPr="00FE2422">
        <w:rPr>
          <w:i/>
          <w:color w:val="222222"/>
          <w:sz w:val="24"/>
          <w:szCs w:val="24"/>
          <w:highlight w:val="white"/>
        </w:rPr>
        <w:t>Nature communications</w:t>
      </w:r>
      <w:r w:rsidRPr="00FE2422">
        <w:rPr>
          <w:color w:val="222222"/>
          <w:sz w:val="24"/>
          <w:szCs w:val="24"/>
          <w:highlight w:val="white"/>
        </w:rPr>
        <w:t xml:space="preserve">, </w:t>
      </w:r>
      <w:r w:rsidRPr="00FE2422">
        <w:rPr>
          <w:i/>
          <w:color w:val="222222"/>
          <w:sz w:val="24"/>
          <w:szCs w:val="24"/>
          <w:highlight w:val="white"/>
        </w:rPr>
        <w:t>14</w:t>
      </w:r>
      <w:r w:rsidRPr="00FE2422">
        <w:rPr>
          <w:color w:val="222222"/>
          <w:sz w:val="24"/>
          <w:szCs w:val="24"/>
          <w:highlight w:val="white"/>
        </w:rPr>
        <w:t>(1), 425.</w:t>
      </w:r>
    </w:p>
    <w:p w14:paraId="58957D2C" w14:textId="77777777" w:rsidR="007B2511" w:rsidRDefault="00425DD7" w:rsidP="004D0641">
      <w:pPr>
        <w:spacing w:line="480" w:lineRule="auto"/>
        <w:ind w:left="720" w:hanging="720"/>
        <w:rPr>
          <w:ins w:id="358" w:author="Alejandro Damian Serrano" w:date="2023-07-06T13:27:00Z"/>
        </w:rPr>
      </w:pPr>
      <w:r w:rsidRPr="00FE2422">
        <w:rPr>
          <w:color w:val="222222"/>
          <w:sz w:val="24"/>
          <w:szCs w:val="24"/>
          <w:highlight w:val="white"/>
        </w:rPr>
        <w:t xml:space="preserve">Du Clos, K. T., Gemmell, B. J., Colin, S. P., Costello, J. H., </w:t>
      </w:r>
      <w:proofErr w:type="spellStart"/>
      <w:r w:rsidRPr="00FE2422">
        <w:rPr>
          <w:color w:val="222222"/>
          <w:sz w:val="24"/>
          <w:szCs w:val="24"/>
          <w:highlight w:val="white"/>
        </w:rPr>
        <w:t>Dabiri</w:t>
      </w:r>
      <w:proofErr w:type="spellEnd"/>
      <w:r w:rsidRPr="00FE2422">
        <w:rPr>
          <w:color w:val="222222"/>
          <w:sz w:val="24"/>
          <w:szCs w:val="24"/>
          <w:highlight w:val="white"/>
        </w:rPr>
        <w:t>, J. O., &amp; Sutherland, K. R.</w:t>
      </w:r>
      <w:r w:rsidR="004D0641">
        <w:rPr>
          <w:color w:val="222222"/>
          <w:sz w:val="24"/>
          <w:szCs w:val="24"/>
          <w:highlight w:val="white"/>
        </w:rPr>
        <w:t>,</w:t>
      </w:r>
      <w:r w:rsidRPr="00FE2422">
        <w:rPr>
          <w:color w:val="222222"/>
          <w:sz w:val="24"/>
          <w:szCs w:val="24"/>
          <w:highlight w:val="white"/>
        </w:rPr>
        <w:t xml:space="preserve"> 2022. Distributed propulsion enables fast and efficient swimming modes in </w:t>
      </w:r>
      <w:proofErr w:type="spellStart"/>
      <w:r w:rsidRPr="00FE2422">
        <w:rPr>
          <w:color w:val="222222"/>
          <w:sz w:val="24"/>
          <w:szCs w:val="24"/>
          <w:highlight w:val="white"/>
        </w:rPr>
        <w:t>physonect</w:t>
      </w:r>
      <w:proofErr w:type="spellEnd"/>
      <w:r w:rsidRPr="00FE2422">
        <w:rPr>
          <w:color w:val="222222"/>
          <w:sz w:val="24"/>
          <w:szCs w:val="24"/>
          <w:highlight w:val="white"/>
        </w:rPr>
        <w:t xml:space="preserve"> siphonophores. </w:t>
      </w:r>
      <w:r w:rsidRPr="00FE2422">
        <w:rPr>
          <w:i/>
          <w:color w:val="222222"/>
          <w:sz w:val="24"/>
          <w:szCs w:val="24"/>
          <w:highlight w:val="white"/>
        </w:rPr>
        <w:t>Proceedings of the National Academy of Sciences</w:t>
      </w:r>
      <w:r w:rsidRPr="00FE2422">
        <w:rPr>
          <w:color w:val="222222"/>
          <w:sz w:val="24"/>
          <w:szCs w:val="24"/>
          <w:highlight w:val="white"/>
        </w:rPr>
        <w:t xml:space="preserve">, </w:t>
      </w:r>
      <w:r w:rsidRPr="00FE2422">
        <w:rPr>
          <w:i/>
          <w:color w:val="222222"/>
          <w:sz w:val="24"/>
          <w:szCs w:val="24"/>
          <w:highlight w:val="white"/>
        </w:rPr>
        <w:t>119</w:t>
      </w:r>
      <w:r w:rsidRPr="00FE2422">
        <w:rPr>
          <w:color w:val="222222"/>
          <w:sz w:val="24"/>
          <w:szCs w:val="24"/>
          <w:highlight w:val="white"/>
        </w:rPr>
        <w:t>(49), e2202494119.</w:t>
      </w:r>
      <w:ins w:id="359" w:author="Alejandro Damian Serrano" w:date="2023-07-06T13:27:00Z">
        <w:r w:rsidR="007B2511" w:rsidRPr="007B2511">
          <w:t xml:space="preserve"> </w:t>
        </w:r>
      </w:ins>
    </w:p>
    <w:p w14:paraId="61CD9E4A" w14:textId="113926E3" w:rsidR="003E4853" w:rsidRPr="00FE2422" w:rsidRDefault="007B2511" w:rsidP="004D0641">
      <w:pPr>
        <w:spacing w:line="480" w:lineRule="auto"/>
        <w:ind w:left="720" w:hanging="720"/>
        <w:rPr>
          <w:color w:val="222222"/>
          <w:sz w:val="24"/>
          <w:szCs w:val="24"/>
          <w:highlight w:val="white"/>
        </w:rPr>
      </w:pPr>
      <w:proofErr w:type="spellStart"/>
      <w:ins w:id="360" w:author="Alejandro Damian Serrano" w:date="2023-07-06T13:27:00Z">
        <w:r w:rsidRPr="007B2511">
          <w:rPr>
            <w:color w:val="222222"/>
            <w:sz w:val="24"/>
            <w:szCs w:val="24"/>
          </w:rPr>
          <w:t>Esnal</w:t>
        </w:r>
        <w:proofErr w:type="spellEnd"/>
        <w:r w:rsidRPr="007B2511">
          <w:rPr>
            <w:color w:val="222222"/>
            <w:sz w:val="24"/>
            <w:szCs w:val="24"/>
          </w:rPr>
          <w:t xml:space="preserve">, G. B. &amp; M. C. </w:t>
        </w:r>
        <w:proofErr w:type="spellStart"/>
        <w:r w:rsidRPr="007B2511">
          <w:rPr>
            <w:color w:val="222222"/>
            <w:sz w:val="24"/>
            <w:szCs w:val="24"/>
          </w:rPr>
          <w:t>Daponte</w:t>
        </w:r>
        <w:proofErr w:type="spellEnd"/>
        <w:r w:rsidRPr="007B2511">
          <w:rPr>
            <w:color w:val="222222"/>
            <w:sz w:val="24"/>
            <w:szCs w:val="24"/>
          </w:rPr>
          <w:t xml:space="preserve">, 1999. </w:t>
        </w:r>
        <w:proofErr w:type="spellStart"/>
        <w:r w:rsidRPr="007B2511">
          <w:rPr>
            <w:color w:val="222222"/>
            <w:sz w:val="24"/>
            <w:szCs w:val="24"/>
          </w:rPr>
          <w:t>Salpida</w:t>
        </w:r>
        <w:proofErr w:type="spellEnd"/>
        <w:r w:rsidRPr="007B2511">
          <w:rPr>
            <w:color w:val="222222"/>
            <w:sz w:val="24"/>
            <w:szCs w:val="24"/>
          </w:rPr>
          <w:t xml:space="preserve">. In </w:t>
        </w:r>
        <w:proofErr w:type="spellStart"/>
        <w:r w:rsidRPr="007B2511">
          <w:rPr>
            <w:color w:val="222222"/>
            <w:sz w:val="24"/>
            <w:szCs w:val="24"/>
          </w:rPr>
          <w:t>Boltovskoy</w:t>
        </w:r>
        <w:proofErr w:type="spellEnd"/>
        <w:r w:rsidRPr="007B2511">
          <w:rPr>
            <w:color w:val="222222"/>
            <w:sz w:val="24"/>
            <w:szCs w:val="24"/>
          </w:rPr>
          <w:t xml:space="preserve">, D. (ed.), </w:t>
        </w:r>
        <w:r w:rsidRPr="007B2511">
          <w:rPr>
            <w:i/>
            <w:iCs/>
            <w:color w:val="222222"/>
            <w:sz w:val="24"/>
            <w:szCs w:val="24"/>
            <w:rPrChange w:id="361" w:author="Alejandro Damian Serrano" w:date="2023-07-06T13:27:00Z">
              <w:rPr>
                <w:color w:val="222222"/>
                <w:sz w:val="24"/>
                <w:szCs w:val="24"/>
              </w:rPr>
            </w:rPrChange>
          </w:rPr>
          <w:t>South Atlantic Zooplankton</w:t>
        </w:r>
        <w:r w:rsidRPr="007B2511">
          <w:rPr>
            <w:color w:val="222222"/>
            <w:sz w:val="24"/>
            <w:szCs w:val="24"/>
          </w:rPr>
          <w:t xml:space="preserve">. </w:t>
        </w:r>
        <w:proofErr w:type="spellStart"/>
        <w:r w:rsidRPr="007B2511">
          <w:rPr>
            <w:color w:val="222222"/>
            <w:sz w:val="24"/>
            <w:szCs w:val="24"/>
          </w:rPr>
          <w:t>Backhuys</w:t>
        </w:r>
        <w:proofErr w:type="spellEnd"/>
        <w:r w:rsidRPr="007B2511">
          <w:rPr>
            <w:color w:val="222222"/>
            <w:sz w:val="24"/>
            <w:szCs w:val="24"/>
          </w:rPr>
          <w:t xml:space="preserve"> Publishers, Leiden: 1423–1444.</w:t>
        </w:r>
      </w:ins>
    </w:p>
    <w:p w14:paraId="283E5C91" w14:textId="1F4833A2" w:rsidR="003E4853" w:rsidRDefault="00425DD7" w:rsidP="004D0641">
      <w:pPr>
        <w:spacing w:line="480" w:lineRule="auto"/>
        <w:ind w:left="720" w:hanging="720"/>
        <w:rPr>
          <w:ins w:id="362" w:author="Alejandro Damian Serrano" w:date="2023-07-06T13:27:00Z"/>
          <w:color w:val="222222"/>
          <w:sz w:val="24"/>
          <w:szCs w:val="24"/>
          <w:highlight w:val="white"/>
        </w:rPr>
      </w:pPr>
      <w:r w:rsidRPr="00FE2422">
        <w:rPr>
          <w:color w:val="222222"/>
          <w:sz w:val="24"/>
          <w:szCs w:val="24"/>
          <w:highlight w:val="white"/>
        </w:rPr>
        <w:t>Giorgio-</w:t>
      </w:r>
      <w:proofErr w:type="spellStart"/>
      <w:r w:rsidRPr="00FE2422">
        <w:rPr>
          <w:color w:val="222222"/>
          <w:sz w:val="24"/>
          <w:szCs w:val="24"/>
          <w:highlight w:val="white"/>
        </w:rPr>
        <w:t>Serchi</w:t>
      </w:r>
      <w:proofErr w:type="spellEnd"/>
      <w:r w:rsidRPr="00FE2422">
        <w:rPr>
          <w:color w:val="222222"/>
          <w:sz w:val="24"/>
          <w:szCs w:val="24"/>
          <w:highlight w:val="white"/>
        </w:rPr>
        <w:t>, F., &amp; Weymouth, G. D.</w:t>
      </w:r>
      <w:r w:rsidR="004D0641">
        <w:rPr>
          <w:color w:val="222222"/>
          <w:sz w:val="24"/>
          <w:szCs w:val="24"/>
          <w:highlight w:val="white"/>
        </w:rPr>
        <w:t xml:space="preserve">, </w:t>
      </w:r>
      <w:r w:rsidRPr="00FE2422">
        <w:rPr>
          <w:color w:val="222222"/>
          <w:sz w:val="24"/>
          <w:szCs w:val="24"/>
          <w:highlight w:val="white"/>
        </w:rPr>
        <w:t xml:space="preserve">2017. Underwater soft robotics, the benefit of body-shape variations in aquatic propulsion. In </w:t>
      </w:r>
      <w:r w:rsidRPr="00FE2422">
        <w:rPr>
          <w:i/>
          <w:color w:val="222222"/>
          <w:sz w:val="24"/>
          <w:szCs w:val="24"/>
          <w:highlight w:val="white"/>
        </w:rPr>
        <w:t>Soft Robotics: Trends, Applications and Challenges: Proceedings of the Soft Robotics Week, April 25-30, 2016, Livorno, Italy</w:t>
      </w:r>
      <w:r w:rsidRPr="00FE2422">
        <w:rPr>
          <w:color w:val="222222"/>
          <w:sz w:val="24"/>
          <w:szCs w:val="24"/>
          <w:highlight w:val="white"/>
        </w:rPr>
        <w:t xml:space="preserve"> (pp. 37-46). Springer International Publishing.</w:t>
      </w:r>
    </w:p>
    <w:p w14:paraId="2FF19F86" w14:textId="16747E47" w:rsidR="007B2511" w:rsidRPr="00FE2422" w:rsidRDefault="007B2511" w:rsidP="004D0641">
      <w:pPr>
        <w:spacing w:line="480" w:lineRule="auto"/>
        <w:ind w:left="720" w:hanging="720"/>
        <w:rPr>
          <w:color w:val="222222"/>
          <w:sz w:val="24"/>
          <w:szCs w:val="24"/>
          <w:highlight w:val="white"/>
        </w:rPr>
      </w:pPr>
      <w:proofErr w:type="spellStart"/>
      <w:ins w:id="363" w:author="Alejandro Damian Serrano" w:date="2023-07-06T13:29:00Z">
        <w:r w:rsidRPr="007B2511">
          <w:rPr>
            <w:color w:val="222222"/>
            <w:sz w:val="24"/>
            <w:szCs w:val="24"/>
          </w:rPr>
          <w:t>Godeaux</w:t>
        </w:r>
        <w:proofErr w:type="spellEnd"/>
        <w:r w:rsidRPr="007B2511">
          <w:rPr>
            <w:color w:val="222222"/>
            <w:sz w:val="24"/>
            <w:szCs w:val="24"/>
          </w:rPr>
          <w:t xml:space="preserve">, J., 1998. The relationships and systematics of the </w:t>
        </w:r>
        <w:proofErr w:type="spellStart"/>
        <w:r w:rsidRPr="007B2511">
          <w:rPr>
            <w:color w:val="222222"/>
            <w:sz w:val="24"/>
            <w:szCs w:val="24"/>
          </w:rPr>
          <w:t>Thaliacea</w:t>
        </w:r>
        <w:proofErr w:type="spellEnd"/>
        <w:r w:rsidRPr="007B2511">
          <w:rPr>
            <w:color w:val="222222"/>
            <w:sz w:val="24"/>
            <w:szCs w:val="24"/>
          </w:rPr>
          <w:t xml:space="preserve">, with keys for identification. In: Q. Bone (ed.), </w:t>
        </w:r>
        <w:r w:rsidRPr="007B2511">
          <w:rPr>
            <w:i/>
            <w:iCs/>
            <w:color w:val="222222"/>
            <w:sz w:val="24"/>
            <w:szCs w:val="24"/>
            <w:rPrChange w:id="364" w:author="Alejandro Damian Serrano" w:date="2023-07-06T13:29:00Z">
              <w:rPr>
                <w:color w:val="222222"/>
                <w:sz w:val="24"/>
                <w:szCs w:val="24"/>
              </w:rPr>
            </w:rPrChange>
          </w:rPr>
          <w:t>The Biology of Pelagic Tunicates</w:t>
        </w:r>
        <w:r w:rsidRPr="007B2511">
          <w:rPr>
            <w:color w:val="222222"/>
            <w:sz w:val="24"/>
            <w:szCs w:val="24"/>
          </w:rPr>
          <w:t>: 273-294. Oxford Univ. Press. Oxford.</w:t>
        </w:r>
      </w:ins>
    </w:p>
    <w:p w14:paraId="7B71FECA" w14:textId="77777777" w:rsidR="003E4853" w:rsidRPr="00FE2422" w:rsidRDefault="00425DD7" w:rsidP="004D0641">
      <w:pPr>
        <w:spacing w:line="480" w:lineRule="auto"/>
        <w:ind w:left="720" w:hanging="720"/>
        <w:rPr>
          <w:color w:val="222222"/>
          <w:sz w:val="24"/>
          <w:szCs w:val="24"/>
          <w:highlight w:val="white"/>
        </w:rPr>
      </w:pPr>
      <w:r w:rsidRPr="00FE2422">
        <w:rPr>
          <w:color w:val="222222"/>
          <w:sz w:val="24"/>
          <w:szCs w:val="24"/>
          <w:highlight w:val="white"/>
        </w:rPr>
        <w:lastRenderedPageBreak/>
        <w:t xml:space="preserve">Govindarajan, A.F., Bucklin, A. and </w:t>
      </w:r>
      <w:proofErr w:type="spellStart"/>
      <w:r w:rsidRPr="00FE2422">
        <w:rPr>
          <w:color w:val="222222"/>
          <w:sz w:val="24"/>
          <w:szCs w:val="24"/>
          <w:highlight w:val="white"/>
        </w:rPr>
        <w:t>Madin</w:t>
      </w:r>
      <w:proofErr w:type="spellEnd"/>
      <w:r w:rsidRPr="00FE2422">
        <w:rPr>
          <w:color w:val="222222"/>
          <w:sz w:val="24"/>
          <w:szCs w:val="24"/>
          <w:highlight w:val="white"/>
        </w:rPr>
        <w:t xml:space="preserve">, L.P., 2011. A molecular phylogeny of the </w:t>
      </w:r>
      <w:proofErr w:type="spellStart"/>
      <w:r w:rsidRPr="00FE2422">
        <w:rPr>
          <w:color w:val="222222"/>
          <w:sz w:val="24"/>
          <w:szCs w:val="24"/>
          <w:highlight w:val="white"/>
        </w:rPr>
        <w:t>Thaliacea</w:t>
      </w:r>
      <w:proofErr w:type="spellEnd"/>
      <w:r w:rsidRPr="00FE2422">
        <w:rPr>
          <w:color w:val="222222"/>
          <w:sz w:val="24"/>
          <w:szCs w:val="24"/>
          <w:highlight w:val="white"/>
        </w:rPr>
        <w:t xml:space="preserve">. </w:t>
      </w:r>
      <w:r w:rsidRPr="00FE2422">
        <w:rPr>
          <w:i/>
          <w:color w:val="222222"/>
          <w:sz w:val="24"/>
          <w:szCs w:val="24"/>
          <w:highlight w:val="white"/>
        </w:rPr>
        <w:t>Journal of Plankton Research</w:t>
      </w:r>
      <w:r w:rsidRPr="00FE2422">
        <w:rPr>
          <w:color w:val="222222"/>
          <w:sz w:val="24"/>
          <w:szCs w:val="24"/>
          <w:highlight w:val="white"/>
        </w:rPr>
        <w:t xml:space="preserve">, </w:t>
      </w:r>
      <w:r w:rsidRPr="00FE2422">
        <w:rPr>
          <w:i/>
          <w:color w:val="222222"/>
          <w:sz w:val="24"/>
          <w:szCs w:val="24"/>
          <w:highlight w:val="white"/>
        </w:rPr>
        <w:t>33</w:t>
      </w:r>
      <w:r w:rsidRPr="00FE2422">
        <w:rPr>
          <w:color w:val="222222"/>
          <w:sz w:val="24"/>
          <w:szCs w:val="24"/>
          <w:highlight w:val="white"/>
        </w:rPr>
        <w:t>(6), pp.843-853.</w:t>
      </w:r>
    </w:p>
    <w:p w14:paraId="5F487C99" w14:textId="77777777" w:rsidR="003E4853" w:rsidRPr="00FE2422" w:rsidRDefault="00425DD7" w:rsidP="004D0641">
      <w:pPr>
        <w:spacing w:line="480" w:lineRule="auto"/>
        <w:ind w:left="720" w:hanging="720"/>
        <w:rPr>
          <w:color w:val="222222"/>
          <w:sz w:val="24"/>
          <w:szCs w:val="24"/>
          <w:highlight w:val="white"/>
        </w:rPr>
      </w:pPr>
      <w:r w:rsidRPr="00FE2422">
        <w:rPr>
          <w:color w:val="222222"/>
          <w:sz w:val="24"/>
          <w:szCs w:val="24"/>
          <w:highlight w:val="white"/>
        </w:rPr>
        <w:t xml:space="preserve">Harvell, C.D., 1991. Coloniality and inducible polymorphism. </w:t>
      </w:r>
      <w:r w:rsidRPr="00FE2422">
        <w:rPr>
          <w:i/>
          <w:color w:val="222222"/>
          <w:sz w:val="24"/>
          <w:szCs w:val="24"/>
          <w:highlight w:val="white"/>
        </w:rPr>
        <w:t>The American Naturalist</w:t>
      </w:r>
      <w:r w:rsidRPr="00FE2422">
        <w:rPr>
          <w:color w:val="222222"/>
          <w:sz w:val="24"/>
          <w:szCs w:val="24"/>
          <w:highlight w:val="white"/>
        </w:rPr>
        <w:t xml:space="preserve">, </w:t>
      </w:r>
      <w:r w:rsidRPr="00FE2422">
        <w:rPr>
          <w:i/>
          <w:color w:val="222222"/>
          <w:sz w:val="24"/>
          <w:szCs w:val="24"/>
          <w:highlight w:val="white"/>
        </w:rPr>
        <w:t>138</w:t>
      </w:r>
      <w:r w:rsidRPr="00FE2422">
        <w:rPr>
          <w:color w:val="222222"/>
          <w:sz w:val="24"/>
          <w:szCs w:val="24"/>
          <w:highlight w:val="white"/>
        </w:rPr>
        <w:t>(1), pp.1-14.</w:t>
      </w:r>
    </w:p>
    <w:p w14:paraId="7AE0E51A" w14:textId="41510C27" w:rsidR="003E4853" w:rsidRPr="00FE2422" w:rsidRDefault="00425DD7" w:rsidP="004D0641">
      <w:pPr>
        <w:spacing w:line="480" w:lineRule="auto"/>
        <w:ind w:left="720" w:hanging="720"/>
        <w:rPr>
          <w:color w:val="222222"/>
          <w:sz w:val="24"/>
          <w:szCs w:val="24"/>
          <w:highlight w:val="white"/>
        </w:rPr>
      </w:pPr>
      <w:proofErr w:type="spellStart"/>
      <w:r w:rsidRPr="00FE2422">
        <w:rPr>
          <w:color w:val="222222"/>
          <w:sz w:val="24"/>
          <w:szCs w:val="24"/>
          <w:highlight w:val="white"/>
        </w:rPr>
        <w:t>Henschke</w:t>
      </w:r>
      <w:proofErr w:type="spellEnd"/>
      <w:r w:rsidRPr="00FE2422">
        <w:rPr>
          <w:color w:val="222222"/>
          <w:sz w:val="24"/>
          <w:szCs w:val="24"/>
          <w:highlight w:val="white"/>
        </w:rPr>
        <w:t>, N., Everett, J. D., Richardson, A. J., &amp; Suthers, I. M.</w:t>
      </w:r>
      <w:r w:rsidR="004D0641">
        <w:rPr>
          <w:color w:val="222222"/>
          <w:sz w:val="24"/>
          <w:szCs w:val="24"/>
          <w:highlight w:val="white"/>
        </w:rPr>
        <w:t>,</w:t>
      </w:r>
      <w:r w:rsidRPr="00FE2422">
        <w:rPr>
          <w:color w:val="222222"/>
          <w:sz w:val="24"/>
          <w:szCs w:val="24"/>
          <w:highlight w:val="white"/>
        </w:rPr>
        <w:t xml:space="preserve"> 2016. Rethinking the role of salps in the ocean. </w:t>
      </w:r>
      <w:r w:rsidRPr="00FE2422">
        <w:rPr>
          <w:i/>
          <w:color w:val="222222"/>
          <w:sz w:val="24"/>
          <w:szCs w:val="24"/>
          <w:highlight w:val="white"/>
        </w:rPr>
        <w:t>Trends in Ecology &amp; Evolution</w:t>
      </w:r>
      <w:r w:rsidRPr="00FE2422">
        <w:rPr>
          <w:color w:val="222222"/>
          <w:sz w:val="24"/>
          <w:szCs w:val="24"/>
          <w:highlight w:val="white"/>
        </w:rPr>
        <w:t xml:space="preserve">, </w:t>
      </w:r>
      <w:r w:rsidRPr="00FE2422">
        <w:rPr>
          <w:i/>
          <w:color w:val="222222"/>
          <w:sz w:val="24"/>
          <w:szCs w:val="24"/>
          <w:highlight w:val="white"/>
        </w:rPr>
        <w:t>31</w:t>
      </w:r>
      <w:r w:rsidRPr="00FE2422">
        <w:rPr>
          <w:color w:val="222222"/>
          <w:sz w:val="24"/>
          <w:szCs w:val="24"/>
          <w:highlight w:val="white"/>
        </w:rPr>
        <w:t>(9), 720-733.</w:t>
      </w:r>
    </w:p>
    <w:p w14:paraId="20C20963" w14:textId="48E76222" w:rsidR="003E4853" w:rsidRPr="00FE2422" w:rsidRDefault="00425DD7" w:rsidP="004D0641">
      <w:pPr>
        <w:spacing w:line="480" w:lineRule="auto"/>
        <w:ind w:left="720" w:hanging="720"/>
        <w:rPr>
          <w:color w:val="222222"/>
          <w:sz w:val="24"/>
          <w:szCs w:val="24"/>
          <w:highlight w:val="white"/>
        </w:rPr>
      </w:pPr>
      <w:proofErr w:type="spellStart"/>
      <w:r w:rsidRPr="00FE2422">
        <w:rPr>
          <w:color w:val="222222"/>
          <w:sz w:val="24"/>
          <w:szCs w:val="24"/>
          <w:highlight w:val="white"/>
        </w:rPr>
        <w:t>Henschke</w:t>
      </w:r>
      <w:proofErr w:type="spellEnd"/>
      <w:r w:rsidRPr="00FE2422">
        <w:rPr>
          <w:color w:val="222222"/>
          <w:sz w:val="24"/>
          <w:szCs w:val="24"/>
          <w:highlight w:val="white"/>
        </w:rPr>
        <w:t xml:space="preserve">, N., </w:t>
      </w:r>
      <w:proofErr w:type="spellStart"/>
      <w:r w:rsidRPr="00FE2422">
        <w:rPr>
          <w:color w:val="222222"/>
          <w:sz w:val="24"/>
          <w:szCs w:val="24"/>
          <w:highlight w:val="white"/>
        </w:rPr>
        <w:t>Cherel</w:t>
      </w:r>
      <w:proofErr w:type="spellEnd"/>
      <w:r w:rsidRPr="00FE2422">
        <w:rPr>
          <w:color w:val="222222"/>
          <w:sz w:val="24"/>
          <w:szCs w:val="24"/>
          <w:highlight w:val="white"/>
        </w:rPr>
        <w:t xml:space="preserve">, Y., </w:t>
      </w:r>
      <w:proofErr w:type="spellStart"/>
      <w:r w:rsidRPr="00FE2422">
        <w:rPr>
          <w:color w:val="222222"/>
          <w:sz w:val="24"/>
          <w:szCs w:val="24"/>
          <w:highlight w:val="white"/>
        </w:rPr>
        <w:t>Cotté</w:t>
      </w:r>
      <w:proofErr w:type="spellEnd"/>
      <w:r w:rsidRPr="00FE2422">
        <w:rPr>
          <w:color w:val="222222"/>
          <w:sz w:val="24"/>
          <w:szCs w:val="24"/>
          <w:highlight w:val="white"/>
        </w:rPr>
        <w:t xml:space="preserve">, C., </w:t>
      </w:r>
      <w:proofErr w:type="spellStart"/>
      <w:r w:rsidRPr="00FE2422">
        <w:rPr>
          <w:color w:val="222222"/>
          <w:sz w:val="24"/>
          <w:szCs w:val="24"/>
          <w:highlight w:val="white"/>
        </w:rPr>
        <w:t>Espinasse</w:t>
      </w:r>
      <w:proofErr w:type="spellEnd"/>
      <w:r w:rsidRPr="00FE2422">
        <w:rPr>
          <w:color w:val="222222"/>
          <w:sz w:val="24"/>
          <w:szCs w:val="24"/>
          <w:highlight w:val="white"/>
        </w:rPr>
        <w:t xml:space="preserve">, B., Hunt, B. P., &amp; </w:t>
      </w:r>
      <w:proofErr w:type="spellStart"/>
      <w:r w:rsidRPr="00FE2422">
        <w:rPr>
          <w:color w:val="222222"/>
          <w:sz w:val="24"/>
          <w:szCs w:val="24"/>
          <w:highlight w:val="white"/>
        </w:rPr>
        <w:t>Pakhomov</w:t>
      </w:r>
      <w:proofErr w:type="spellEnd"/>
      <w:r w:rsidRPr="00FE2422">
        <w:rPr>
          <w:color w:val="222222"/>
          <w:sz w:val="24"/>
          <w:szCs w:val="24"/>
          <w:highlight w:val="white"/>
        </w:rPr>
        <w:t>, E. A.</w:t>
      </w:r>
      <w:r w:rsidR="004D0641">
        <w:rPr>
          <w:color w:val="222222"/>
          <w:sz w:val="24"/>
          <w:szCs w:val="24"/>
          <w:highlight w:val="white"/>
        </w:rPr>
        <w:t>,</w:t>
      </w:r>
      <w:r w:rsidRPr="00FE2422">
        <w:rPr>
          <w:color w:val="222222"/>
          <w:sz w:val="24"/>
          <w:szCs w:val="24"/>
          <w:highlight w:val="white"/>
        </w:rPr>
        <w:t xml:space="preserve"> 2021. Size and stage specific patterns in </w:t>
      </w:r>
      <w:r w:rsidRPr="00FE2422">
        <w:rPr>
          <w:i/>
          <w:color w:val="222222"/>
          <w:sz w:val="24"/>
          <w:szCs w:val="24"/>
          <w:highlight w:val="white"/>
        </w:rPr>
        <w:t xml:space="preserve">Salpa </w:t>
      </w:r>
      <w:proofErr w:type="spellStart"/>
      <w:r w:rsidRPr="00FE2422">
        <w:rPr>
          <w:i/>
          <w:color w:val="222222"/>
          <w:sz w:val="24"/>
          <w:szCs w:val="24"/>
          <w:highlight w:val="white"/>
        </w:rPr>
        <w:t>thompsoni</w:t>
      </w:r>
      <w:proofErr w:type="spellEnd"/>
      <w:r w:rsidRPr="00FE2422">
        <w:rPr>
          <w:color w:val="222222"/>
          <w:sz w:val="24"/>
          <w:szCs w:val="24"/>
          <w:highlight w:val="white"/>
        </w:rPr>
        <w:t xml:space="preserve"> vertical migration. </w:t>
      </w:r>
      <w:r w:rsidRPr="00FE2422">
        <w:rPr>
          <w:i/>
          <w:color w:val="222222"/>
          <w:sz w:val="24"/>
          <w:szCs w:val="24"/>
          <w:highlight w:val="white"/>
        </w:rPr>
        <w:t>Journal of Marine Systems</w:t>
      </w:r>
      <w:r w:rsidRPr="00FE2422">
        <w:rPr>
          <w:color w:val="222222"/>
          <w:sz w:val="24"/>
          <w:szCs w:val="24"/>
          <w:highlight w:val="white"/>
        </w:rPr>
        <w:t xml:space="preserve">, </w:t>
      </w:r>
      <w:r w:rsidRPr="00FE2422">
        <w:rPr>
          <w:i/>
          <w:color w:val="222222"/>
          <w:sz w:val="24"/>
          <w:szCs w:val="24"/>
          <w:highlight w:val="white"/>
        </w:rPr>
        <w:t>222</w:t>
      </w:r>
      <w:r w:rsidRPr="00FE2422">
        <w:rPr>
          <w:color w:val="222222"/>
          <w:sz w:val="24"/>
          <w:szCs w:val="24"/>
          <w:highlight w:val="white"/>
        </w:rPr>
        <w:t>, 103587.</w:t>
      </w:r>
    </w:p>
    <w:p w14:paraId="4EEEE704" w14:textId="51DBD659" w:rsidR="003E4853" w:rsidRPr="00FE2422" w:rsidRDefault="00425DD7" w:rsidP="004D0641">
      <w:pPr>
        <w:spacing w:line="480" w:lineRule="auto"/>
        <w:ind w:left="720" w:hanging="720"/>
        <w:rPr>
          <w:color w:val="222222"/>
          <w:sz w:val="24"/>
          <w:szCs w:val="24"/>
          <w:highlight w:val="white"/>
        </w:rPr>
      </w:pPr>
      <w:proofErr w:type="spellStart"/>
      <w:r w:rsidRPr="00FE2422">
        <w:rPr>
          <w:color w:val="222222"/>
          <w:sz w:val="24"/>
          <w:szCs w:val="24"/>
          <w:highlight w:val="white"/>
        </w:rPr>
        <w:t>Krummel</w:t>
      </w:r>
      <w:proofErr w:type="spellEnd"/>
      <w:r w:rsidRPr="00FE2422">
        <w:rPr>
          <w:color w:val="222222"/>
          <w:sz w:val="24"/>
          <w:szCs w:val="24"/>
          <w:highlight w:val="white"/>
        </w:rPr>
        <w:t>, G. M.</w:t>
      </w:r>
      <w:r w:rsidR="004D0641">
        <w:rPr>
          <w:color w:val="222222"/>
          <w:sz w:val="24"/>
          <w:szCs w:val="24"/>
          <w:highlight w:val="white"/>
        </w:rPr>
        <w:t>,</w:t>
      </w:r>
      <w:r w:rsidRPr="00FE2422">
        <w:rPr>
          <w:color w:val="222222"/>
          <w:sz w:val="24"/>
          <w:szCs w:val="24"/>
          <w:highlight w:val="white"/>
        </w:rPr>
        <w:t xml:space="preserve"> 2019. </w:t>
      </w:r>
      <w:r w:rsidRPr="00FE2422">
        <w:rPr>
          <w:i/>
          <w:color w:val="222222"/>
          <w:sz w:val="24"/>
          <w:szCs w:val="24"/>
          <w:highlight w:val="white"/>
        </w:rPr>
        <w:t>Locomotion and Control of Cnidarian-Inspired Robots</w:t>
      </w:r>
      <w:r w:rsidRPr="00FE2422">
        <w:rPr>
          <w:color w:val="222222"/>
          <w:sz w:val="24"/>
          <w:szCs w:val="24"/>
          <w:highlight w:val="white"/>
        </w:rPr>
        <w:t xml:space="preserve"> (Doctoral dissertation, Virginia Tech).</w:t>
      </w:r>
    </w:p>
    <w:p w14:paraId="3E216C4E" w14:textId="2C0A3A1A" w:rsidR="003E4853" w:rsidRPr="00FE2422" w:rsidRDefault="00425DD7" w:rsidP="004D0641">
      <w:pPr>
        <w:spacing w:line="480" w:lineRule="auto"/>
        <w:ind w:left="720" w:hanging="720"/>
        <w:rPr>
          <w:color w:val="222222"/>
          <w:sz w:val="24"/>
          <w:szCs w:val="24"/>
          <w:highlight w:val="white"/>
        </w:rPr>
      </w:pPr>
      <w:proofErr w:type="spellStart"/>
      <w:r w:rsidRPr="00FE2422">
        <w:rPr>
          <w:color w:val="222222"/>
          <w:sz w:val="24"/>
          <w:szCs w:val="24"/>
          <w:highlight w:val="white"/>
        </w:rPr>
        <w:t>Lavaniegos</w:t>
      </w:r>
      <w:proofErr w:type="spellEnd"/>
      <w:r w:rsidRPr="00FE2422">
        <w:rPr>
          <w:color w:val="222222"/>
          <w:sz w:val="24"/>
          <w:szCs w:val="24"/>
          <w:highlight w:val="white"/>
        </w:rPr>
        <w:t xml:space="preserve">, B. E., &amp; </w:t>
      </w:r>
      <w:proofErr w:type="spellStart"/>
      <w:r w:rsidRPr="00FE2422">
        <w:rPr>
          <w:color w:val="222222"/>
          <w:sz w:val="24"/>
          <w:szCs w:val="24"/>
          <w:highlight w:val="white"/>
        </w:rPr>
        <w:t>Ohman</w:t>
      </w:r>
      <w:proofErr w:type="spellEnd"/>
      <w:r w:rsidRPr="00FE2422">
        <w:rPr>
          <w:color w:val="222222"/>
          <w:sz w:val="24"/>
          <w:szCs w:val="24"/>
          <w:highlight w:val="white"/>
        </w:rPr>
        <w:t>, M. D.</w:t>
      </w:r>
      <w:r w:rsidR="004D0641">
        <w:rPr>
          <w:color w:val="222222"/>
          <w:sz w:val="24"/>
          <w:szCs w:val="24"/>
          <w:highlight w:val="white"/>
        </w:rPr>
        <w:t>,</w:t>
      </w:r>
      <w:r w:rsidRPr="00FE2422">
        <w:rPr>
          <w:color w:val="222222"/>
          <w:sz w:val="24"/>
          <w:szCs w:val="24"/>
          <w:highlight w:val="white"/>
        </w:rPr>
        <w:t xml:space="preserve"> 2003. Long-term changes in pelagic tunicates of the California Current. </w:t>
      </w:r>
      <w:r w:rsidRPr="00FE2422">
        <w:rPr>
          <w:i/>
          <w:color w:val="222222"/>
          <w:sz w:val="24"/>
          <w:szCs w:val="24"/>
          <w:highlight w:val="white"/>
        </w:rPr>
        <w:t>Deep Sea Research Part II: Topical Studies in Oceanography</w:t>
      </w:r>
      <w:r w:rsidRPr="00FE2422">
        <w:rPr>
          <w:color w:val="222222"/>
          <w:sz w:val="24"/>
          <w:szCs w:val="24"/>
          <w:highlight w:val="white"/>
        </w:rPr>
        <w:t xml:space="preserve">, </w:t>
      </w:r>
      <w:r w:rsidRPr="00FE2422">
        <w:rPr>
          <w:i/>
          <w:color w:val="222222"/>
          <w:sz w:val="24"/>
          <w:szCs w:val="24"/>
          <w:highlight w:val="white"/>
        </w:rPr>
        <w:t>50</w:t>
      </w:r>
      <w:r w:rsidRPr="00FE2422">
        <w:rPr>
          <w:color w:val="222222"/>
          <w:sz w:val="24"/>
          <w:szCs w:val="24"/>
          <w:highlight w:val="white"/>
        </w:rPr>
        <w:t>(14-16), 2473-2498.</w:t>
      </w:r>
    </w:p>
    <w:p w14:paraId="2344BCBC" w14:textId="77777777" w:rsidR="003E4853" w:rsidRPr="00FE2422" w:rsidRDefault="00425DD7" w:rsidP="004D0641">
      <w:pPr>
        <w:spacing w:line="480" w:lineRule="auto"/>
        <w:ind w:left="720" w:hanging="720"/>
        <w:rPr>
          <w:color w:val="222222"/>
          <w:sz w:val="24"/>
          <w:szCs w:val="24"/>
          <w:highlight w:val="white"/>
        </w:rPr>
      </w:pPr>
      <w:r w:rsidRPr="00FE2422">
        <w:rPr>
          <w:color w:val="222222"/>
          <w:sz w:val="24"/>
          <w:szCs w:val="24"/>
          <w:highlight w:val="white"/>
        </w:rPr>
        <w:t xml:space="preserve">Mackie, G.O., 1986. From aggregates to </w:t>
      </w:r>
      <w:proofErr w:type="gramStart"/>
      <w:r w:rsidRPr="00FE2422">
        <w:rPr>
          <w:color w:val="222222"/>
          <w:sz w:val="24"/>
          <w:szCs w:val="24"/>
          <w:highlight w:val="white"/>
        </w:rPr>
        <w:t>integrates:</w:t>
      </w:r>
      <w:proofErr w:type="gramEnd"/>
      <w:r w:rsidRPr="00FE2422">
        <w:rPr>
          <w:color w:val="222222"/>
          <w:sz w:val="24"/>
          <w:szCs w:val="24"/>
          <w:highlight w:val="white"/>
        </w:rPr>
        <w:t xml:space="preserve"> physiological aspects of modularity in colonial animals. </w:t>
      </w:r>
      <w:r w:rsidRPr="00FE2422">
        <w:rPr>
          <w:i/>
          <w:color w:val="222222"/>
          <w:sz w:val="24"/>
          <w:szCs w:val="24"/>
          <w:highlight w:val="white"/>
        </w:rPr>
        <w:t>Philosophical Transactions of the Royal Society of London. B, Biological Sciences</w:t>
      </w:r>
      <w:r w:rsidRPr="00FE2422">
        <w:rPr>
          <w:color w:val="222222"/>
          <w:sz w:val="24"/>
          <w:szCs w:val="24"/>
          <w:highlight w:val="white"/>
        </w:rPr>
        <w:t xml:space="preserve">, </w:t>
      </w:r>
      <w:r w:rsidRPr="00FE2422">
        <w:rPr>
          <w:i/>
          <w:color w:val="222222"/>
          <w:sz w:val="24"/>
          <w:szCs w:val="24"/>
          <w:highlight w:val="white"/>
        </w:rPr>
        <w:t>313</w:t>
      </w:r>
      <w:r w:rsidRPr="00FE2422">
        <w:rPr>
          <w:color w:val="222222"/>
          <w:sz w:val="24"/>
          <w:szCs w:val="24"/>
          <w:highlight w:val="white"/>
        </w:rPr>
        <w:t>(1159), pp.175-196.</w:t>
      </w:r>
    </w:p>
    <w:p w14:paraId="1F094E51" w14:textId="77777777" w:rsidR="003E4853" w:rsidRPr="00FE2422" w:rsidRDefault="00425DD7" w:rsidP="004D0641">
      <w:pPr>
        <w:spacing w:line="480" w:lineRule="auto"/>
        <w:ind w:left="720" w:hanging="720"/>
        <w:rPr>
          <w:color w:val="222222"/>
          <w:sz w:val="24"/>
          <w:szCs w:val="24"/>
          <w:highlight w:val="white"/>
        </w:rPr>
      </w:pPr>
      <w:r w:rsidRPr="00FE2422">
        <w:rPr>
          <w:color w:val="222222"/>
          <w:sz w:val="24"/>
          <w:szCs w:val="24"/>
          <w:highlight w:val="white"/>
        </w:rPr>
        <w:t xml:space="preserve">Mackie, G.O., Pugh, </w:t>
      </w:r>
      <w:proofErr w:type="gramStart"/>
      <w:r w:rsidRPr="00FE2422">
        <w:rPr>
          <w:color w:val="222222"/>
          <w:sz w:val="24"/>
          <w:szCs w:val="24"/>
          <w:highlight w:val="white"/>
        </w:rPr>
        <w:t>P.R.</w:t>
      </w:r>
      <w:proofErr w:type="gramEnd"/>
      <w:r w:rsidRPr="00FE2422">
        <w:rPr>
          <w:color w:val="222222"/>
          <w:sz w:val="24"/>
          <w:szCs w:val="24"/>
          <w:highlight w:val="white"/>
        </w:rPr>
        <w:t xml:space="preserve"> and Purcell, J.E., 1988. Siphonophore biology. In </w:t>
      </w:r>
      <w:r w:rsidRPr="00FE2422">
        <w:rPr>
          <w:i/>
          <w:color w:val="222222"/>
          <w:sz w:val="24"/>
          <w:szCs w:val="24"/>
          <w:highlight w:val="white"/>
        </w:rPr>
        <w:t>Advances in Marine biology</w:t>
      </w:r>
      <w:r w:rsidRPr="00FE2422">
        <w:rPr>
          <w:color w:val="222222"/>
          <w:sz w:val="24"/>
          <w:szCs w:val="24"/>
          <w:highlight w:val="white"/>
        </w:rPr>
        <w:t xml:space="preserve"> (Vol. 24, pp. 97-262). Academic Press.</w:t>
      </w:r>
    </w:p>
    <w:p w14:paraId="0300C02A" w14:textId="2146959E" w:rsidR="004330F8" w:rsidRDefault="004330F8" w:rsidP="004D0641">
      <w:pPr>
        <w:spacing w:line="480" w:lineRule="auto"/>
        <w:ind w:left="720" w:hanging="720"/>
        <w:rPr>
          <w:ins w:id="365" w:author="Alejandro Damian Serrano" w:date="2023-07-06T13:10:00Z"/>
          <w:color w:val="222222"/>
          <w:sz w:val="24"/>
          <w:szCs w:val="24"/>
          <w:highlight w:val="white"/>
        </w:rPr>
      </w:pPr>
      <w:proofErr w:type="spellStart"/>
      <w:ins w:id="366" w:author="Alejandro Damian Serrano" w:date="2023-07-06T13:11:00Z">
        <w:r w:rsidRPr="004330F8">
          <w:rPr>
            <w:color w:val="222222"/>
            <w:sz w:val="24"/>
            <w:szCs w:val="24"/>
          </w:rPr>
          <w:t>Madin</w:t>
        </w:r>
        <w:proofErr w:type="spellEnd"/>
        <w:r>
          <w:rPr>
            <w:color w:val="222222"/>
            <w:sz w:val="24"/>
            <w:szCs w:val="24"/>
          </w:rPr>
          <w:t>,</w:t>
        </w:r>
        <w:r w:rsidRPr="004330F8">
          <w:rPr>
            <w:color w:val="222222"/>
            <w:sz w:val="24"/>
            <w:szCs w:val="24"/>
          </w:rPr>
          <w:t xml:space="preserve"> </w:t>
        </w:r>
        <w:r>
          <w:rPr>
            <w:color w:val="222222"/>
            <w:sz w:val="24"/>
            <w:szCs w:val="24"/>
          </w:rPr>
          <w:t>L.</w:t>
        </w:r>
      </w:ins>
      <w:ins w:id="367" w:author="Alejandro Damian Serrano" w:date="2023-07-06T13:10:00Z">
        <w:r w:rsidRPr="004330F8">
          <w:rPr>
            <w:color w:val="222222"/>
            <w:sz w:val="24"/>
            <w:szCs w:val="24"/>
          </w:rPr>
          <w:t xml:space="preserve"> P.</w:t>
        </w:r>
      </w:ins>
      <w:ins w:id="368" w:author="Alejandro Damian Serrano" w:date="2023-07-06T13:11:00Z">
        <w:r>
          <w:rPr>
            <w:color w:val="222222"/>
            <w:sz w:val="24"/>
            <w:szCs w:val="24"/>
          </w:rPr>
          <w:t>,</w:t>
        </w:r>
      </w:ins>
      <w:ins w:id="369" w:author="Alejandro Damian Serrano" w:date="2023-07-06T13:10:00Z">
        <w:r>
          <w:rPr>
            <w:color w:val="222222"/>
            <w:sz w:val="24"/>
            <w:szCs w:val="24"/>
          </w:rPr>
          <w:t xml:space="preserve"> 1974.</w:t>
        </w:r>
        <w:r w:rsidRPr="004330F8">
          <w:rPr>
            <w:color w:val="222222"/>
            <w:sz w:val="24"/>
            <w:szCs w:val="24"/>
          </w:rPr>
          <w:t> Field studies on the biology of salps, University of California</w:t>
        </w:r>
      </w:ins>
      <w:ins w:id="370" w:author="Alejandro Damian Serrano" w:date="2023-07-06T13:11:00Z">
        <w:r>
          <w:rPr>
            <w:color w:val="222222"/>
            <w:sz w:val="24"/>
            <w:szCs w:val="24"/>
          </w:rPr>
          <w:t>, Davis</w:t>
        </w:r>
      </w:ins>
      <w:ins w:id="371" w:author="Alejandro Damian Serrano" w:date="2023-07-06T13:10:00Z">
        <w:r>
          <w:rPr>
            <w:color w:val="222222"/>
            <w:sz w:val="24"/>
            <w:szCs w:val="24"/>
          </w:rPr>
          <w:t xml:space="preserve"> </w:t>
        </w:r>
        <w:r w:rsidRPr="004330F8">
          <w:rPr>
            <w:color w:val="222222"/>
            <w:sz w:val="24"/>
            <w:szCs w:val="24"/>
          </w:rPr>
          <w:t>(pg. 1 208) PhD Thesis</w:t>
        </w:r>
      </w:ins>
      <w:ins w:id="372" w:author="Alejandro Damian Serrano" w:date="2023-07-06T13:11:00Z">
        <w:r>
          <w:rPr>
            <w:color w:val="222222"/>
            <w:sz w:val="24"/>
            <w:szCs w:val="24"/>
          </w:rPr>
          <w:t>.</w:t>
        </w:r>
      </w:ins>
    </w:p>
    <w:p w14:paraId="430E40FC" w14:textId="51F01920" w:rsidR="003E4853" w:rsidRPr="00FE2422" w:rsidRDefault="00425DD7" w:rsidP="004D0641">
      <w:pPr>
        <w:spacing w:line="480" w:lineRule="auto"/>
        <w:ind w:left="720" w:hanging="720"/>
        <w:rPr>
          <w:color w:val="222222"/>
          <w:sz w:val="24"/>
          <w:szCs w:val="24"/>
          <w:highlight w:val="white"/>
        </w:rPr>
      </w:pPr>
      <w:proofErr w:type="spellStart"/>
      <w:r w:rsidRPr="00FE2422">
        <w:rPr>
          <w:color w:val="222222"/>
          <w:sz w:val="24"/>
          <w:szCs w:val="24"/>
          <w:highlight w:val="white"/>
        </w:rPr>
        <w:t>Madin</w:t>
      </w:r>
      <w:proofErr w:type="spellEnd"/>
      <w:r w:rsidRPr="00FE2422">
        <w:rPr>
          <w:color w:val="222222"/>
          <w:sz w:val="24"/>
          <w:szCs w:val="24"/>
          <w:highlight w:val="white"/>
        </w:rPr>
        <w:t xml:space="preserve">, L.P., 1990. Aspects of jet propulsion in salps. </w:t>
      </w:r>
      <w:r w:rsidRPr="00FE2422">
        <w:rPr>
          <w:i/>
          <w:color w:val="222222"/>
          <w:sz w:val="24"/>
          <w:szCs w:val="24"/>
          <w:highlight w:val="white"/>
        </w:rPr>
        <w:t>Canadian Journal of Zoology</w:t>
      </w:r>
      <w:r w:rsidRPr="00FE2422">
        <w:rPr>
          <w:color w:val="222222"/>
          <w:sz w:val="24"/>
          <w:szCs w:val="24"/>
          <w:highlight w:val="white"/>
        </w:rPr>
        <w:t xml:space="preserve">, </w:t>
      </w:r>
      <w:r w:rsidRPr="00FE2422">
        <w:rPr>
          <w:i/>
          <w:color w:val="222222"/>
          <w:sz w:val="24"/>
          <w:szCs w:val="24"/>
          <w:highlight w:val="white"/>
        </w:rPr>
        <w:t>68</w:t>
      </w:r>
      <w:r w:rsidRPr="00FE2422">
        <w:rPr>
          <w:color w:val="222222"/>
          <w:sz w:val="24"/>
          <w:szCs w:val="24"/>
          <w:highlight w:val="white"/>
        </w:rPr>
        <w:t>(4), pp.765-777.</w:t>
      </w:r>
    </w:p>
    <w:p w14:paraId="7FED24F4" w14:textId="77777777" w:rsidR="00831943" w:rsidRDefault="00425DD7" w:rsidP="004D0641">
      <w:pPr>
        <w:spacing w:line="480" w:lineRule="auto"/>
        <w:ind w:left="720" w:hanging="720"/>
        <w:rPr>
          <w:ins w:id="373" w:author="Alejandro Damian Serrano" w:date="2023-07-07T13:27:00Z"/>
        </w:rPr>
      </w:pPr>
      <w:proofErr w:type="spellStart"/>
      <w:r w:rsidRPr="00FE2422">
        <w:rPr>
          <w:color w:val="222222"/>
          <w:sz w:val="24"/>
          <w:szCs w:val="24"/>
          <w:highlight w:val="white"/>
        </w:rPr>
        <w:lastRenderedPageBreak/>
        <w:t>Madin</w:t>
      </w:r>
      <w:proofErr w:type="spellEnd"/>
      <w:r w:rsidRPr="00FE2422">
        <w:rPr>
          <w:color w:val="222222"/>
          <w:sz w:val="24"/>
          <w:szCs w:val="24"/>
          <w:highlight w:val="white"/>
        </w:rPr>
        <w:t>, L. P., Kremer, P., &amp; Hacker, S.</w:t>
      </w:r>
      <w:r w:rsidR="004D0641">
        <w:rPr>
          <w:color w:val="222222"/>
          <w:sz w:val="24"/>
          <w:szCs w:val="24"/>
          <w:highlight w:val="white"/>
        </w:rPr>
        <w:t>,</w:t>
      </w:r>
      <w:r w:rsidRPr="00FE2422">
        <w:rPr>
          <w:color w:val="222222"/>
          <w:sz w:val="24"/>
          <w:szCs w:val="24"/>
          <w:highlight w:val="white"/>
        </w:rPr>
        <w:t xml:space="preserve"> 1996. Distribution and vertical migration of salps (</w:t>
      </w:r>
      <w:proofErr w:type="spellStart"/>
      <w:r w:rsidRPr="00FE2422">
        <w:rPr>
          <w:color w:val="222222"/>
          <w:sz w:val="24"/>
          <w:szCs w:val="24"/>
          <w:highlight w:val="white"/>
        </w:rPr>
        <w:t>Tunicata</w:t>
      </w:r>
      <w:proofErr w:type="spellEnd"/>
      <w:r w:rsidRPr="00FE2422">
        <w:rPr>
          <w:color w:val="222222"/>
          <w:sz w:val="24"/>
          <w:szCs w:val="24"/>
          <w:highlight w:val="white"/>
        </w:rPr>
        <w:t xml:space="preserve">, </w:t>
      </w:r>
      <w:proofErr w:type="spellStart"/>
      <w:r w:rsidRPr="00FE2422">
        <w:rPr>
          <w:color w:val="222222"/>
          <w:sz w:val="24"/>
          <w:szCs w:val="24"/>
          <w:highlight w:val="white"/>
        </w:rPr>
        <w:t>Thaliacea</w:t>
      </w:r>
      <w:proofErr w:type="spellEnd"/>
      <w:r w:rsidRPr="00FE2422">
        <w:rPr>
          <w:color w:val="222222"/>
          <w:sz w:val="24"/>
          <w:szCs w:val="24"/>
          <w:highlight w:val="white"/>
        </w:rPr>
        <w:t xml:space="preserve">) near Bermuda. </w:t>
      </w:r>
      <w:r w:rsidRPr="00FE2422">
        <w:rPr>
          <w:i/>
          <w:color w:val="222222"/>
          <w:sz w:val="24"/>
          <w:szCs w:val="24"/>
          <w:highlight w:val="white"/>
        </w:rPr>
        <w:t>Journal of Plankton Research</w:t>
      </w:r>
      <w:r w:rsidRPr="00FE2422">
        <w:rPr>
          <w:color w:val="222222"/>
          <w:sz w:val="24"/>
          <w:szCs w:val="24"/>
          <w:highlight w:val="white"/>
        </w:rPr>
        <w:t xml:space="preserve">, </w:t>
      </w:r>
      <w:r w:rsidRPr="00FE2422">
        <w:rPr>
          <w:i/>
          <w:color w:val="222222"/>
          <w:sz w:val="24"/>
          <w:szCs w:val="24"/>
          <w:highlight w:val="white"/>
        </w:rPr>
        <w:t>18</w:t>
      </w:r>
      <w:r w:rsidRPr="00FE2422">
        <w:rPr>
          <w:color w:val="222222"/>
          <w:sz w:val="24"/>
          <w:szCs w:val="24"/>
          <w:highlight w:val="white"/>
        </w:rPr>
        <w:t>(5), 747-755.</w:t>
      </w:r>
    </w:p>
    <w:p w14:paraId="14DFC8EF" w14:textId="568D3FC0" w:rsidR="003E4853" w:rsidRPr="00FE2422" w:rsidRDefault="00831943" w:rsidP="004D0641">
      <w:pPr>
        <w:spacing w:line="480" w:lineRule="auto"/>
        <w:ind w:left="720" w:hanging="720"/>
        <w:rPr>
          <w:color w:val="222222"/>
          <w:sz w:val="24"/>
          <w:szCs w:val="24"/>
          <w:highlight w:val="white"/>
        </w:rPr>
      </w:pPr>
      <w:ins w:id="374" w:author="Alejandro Damian Serrano" w:date="2023-07-07T13:26:00Z">
        <w:r w:rsidRPr="00831943">
          <w:rPr>
            <w:color w:val="222222"/>
            <w:sz w:val="24"/>
            <w:szCs w:val="24"/>
          </w:rPr>
          <w:t>Metcalf, M.</w:t>
        </w:r>
      </w:ins>
      <w:ins w:id="375" w:author="Alejandro Damian Serrano" w:date="2023-07-07T13:27:00Z">
        <w:r>
          <w:rPr>
            <w:color w:val="222222"/>
            <w:sz w:val="24"/>
            <w:szCs w:val="24"/>
          </w:rPr>
          <w:t xml:space="preserve"> </w:t>
        </w:r>
      </w:ins>
      <w:ins w:id="376" w:author="Alejandro Damian Serrano" w:date="2023-07-07T13:26:00Z">
        <w:r w:rsidRPr="00831943">
          <w:rPr>
            <w:color w:val="222222"/>
            <w:sz w:val="24"/>
            <w:szCs w:val="24"/>
          </w:rPr>
          <w:t>M. and Bell, M.</w:t>
        </w:r>
      </w:ins>
      <w:ins w:id="377" w:author="Alejandro Damian Serrano" w:date="2023-07-07T13:27:00Z">
        <w:r>
          <w:rPr>
            <w:color w:val="222222"/>
            <w:sz w:val="24"/>
            <w:szCs w:val="24"/>
          </w:rPr>
          <w:t xml:space="preserve"> </w:t>
        </w:r>
      </w:ins>
      <w:ins w:id="378" w:author="Alejandro Damian Serrano" w:date="2023-07-07T13:26:00Z">
        <w:r w:rsidRPr="00831943">
          <w:rPr>
            <w:color w:val="222222"/>
            <w:sz w:val="24"/>
            <w:szCs w:val="24"/>
          </w:rPr>
          <w:t xml:space="preserve">M., 1918. The </w:t>
        </w:r>
        <w:proofErr w:type="spellStart"/>
        <w:r w:rsidRPr="00831943">
          <w:rPr>
            <w:color w:val="222222"/>
            <w:sz w:val="24"/>
            <w:szCs w:val="24"/>
          </w:rPr>
          <w:t>Salpidae</w:t>
        </w:r>
        <w:proofErr w:type="spellEnd"/>
        <w:r w:rsidRPr="00831943">
          <w:rPr>
            <w:color w:val="222222"/>
            <w:sz w:val="24"/>
            <w:szCs w:val="24"/>
          </w:rPr>
          <w:t>: a taxonomic study (Vol. 2). US Government Printing Office.</w:t>
        </w:r>
      </w:ins>
    </w:p>
    <w:p w14:paraId="682C33F1" w14:textId="0B7E1302" w:rsidR="003E4853" w:rsidRPr="00FE2422" w:rsidRDefault="00425DD7" w:rsidP="004D0641">
      <w:pPr>
        <w:spacing w:line="480" w:lineRule="auto"/>
        <w:ind w:left="720" w:hanging="720"/>
        <w:rPr>
          <w:color w:val="222222"/>
          <w:sz w:val="24"/>
          <w:szCs w:val="24"/>
          <w:highlight w:val="white"/>
        </w:rPr>
      </w:pPr>
      <w:r w:rsidRPr="00FE2422">
        <w:rPr>
          <w:color w:val="222222"/>
          <w:sz w:val="24"/>
          <w:szCs w:val="24"/>
          <w:highlight w:val="white"/>
        </w:rPr>
        <w:t>Sutherland, K. R., Gemmell, B. J., Colin, S. P., &amp; Costello, J. H.</w:t>
      </w:r>
      <w:r w:rsidR="004D0641">
        <w:rPr>
          <w:color w:val="222222"/>
          <w:sz w:val="24"/>
          <w:szCs w:val="24"/>
          <w:highlight w:val="white"/>
        </w:rPr>
        <w:t>,</w:t>
      </w:r>
      <w:r w:rsidRPr="00FE2422">
        <w:rPr>
          <w:color w:val="222222"/>
          <w:sz w:val="24"/>
          <w:szCs w:val="24"/>
          <w:highlight w:val="white"/>
        </w:rPr>
        <w:t xml:space="preserve"> 20</w:t>
      </w:r>
      <w:r w:rsidR="004D0641">
        <w:rPr>
          <w:color w:val="222222"/>
          <w:sz w:val="24"/>
          <w:szCs w:val="24"/>
          <w:highlight w:val="white"/>
        </w:rPr>
        <w:t>19</w:t>
      </w:r>
      <w:r w:rsidRPr="00FE2422">
        <w:rPr>
          <w:color w:val="222222"/>
          <w:sz w:val="24"/>
          <w:szCs w:val="24"/>
          <w:highlight w:val="white"/>
        </w:rPr>
        <w:t xml:space="preserve">. Propulsive design principles in a multi-jet siphonophore. </w:t>
      </w:r>
      <w:r w:rsidRPr="00FE2422">
        <w:rPr>
          <w:i/>
          <w:color w:val="222222"/>
          <w:sz w:val="24"/>
          <w:szCs w:val="24"/>
          <w:highlight w:val="white"/>
        </w:rPr>
        <w:t>Journal of Experimental Biology</w:t>
      </w:r>
      <w:r w:rsidRPr="00FE2422">
        <w:rPr>
          <w:color w:val="222222"/>
          <w:sz w:val="24"/>
          <w:szCs w:val="24"/>
          <w:highlight w:val="white"/>
        </w:rPr>
        <w:t xml:space="preserve">, </w:t>
      </w:r>
      <w:r w:rsidRPr="00FE2422">
        <w:rPr>
          <w:i/>
          <w:color w:val="222222"/>
          <w:sz w:val="24"/>
          <w:szCs w:val="24"/>
          <w:highlight w:val="white"/>
        </w:rPr>
        <w:t>222</w:t>
      </w:r>
      <w:r w:rsidRPr="00FE2422">
        <w:rPr>
          <w:color w:val="222222"/>
          <w:sz w:val="24"/>
          <w:szCs w:val="24"/>
          <w:highlight w:val="white"/>
        </w:rPr>
        <w:t>(6), jeb198242.</w:t>
      </w:r>
    </w:p>
    <w:p w14:paraId="02D18A75" w14:textId="73204B9B" w:rsidR="003E4853" w:rsidRPr="00FE2422" w:rsidRDefault="00425DD7" w:rsidP="004D0641">
      <w:pPr>
        <w:spacing w:line="480" w:lineRule="auto"/>
        <w:ind w:left="720" w:hanging="720"/>
        <w:rPr>
          <w:color w:val="222222"/>
          <w:sz w:val="24"/>
          <w:szCs w:val="24"/>
          <w:highlight w:val="white"/>
        </w:rPr>
      </w:pPr>
      <w:proofErr w:type="spellStart"/>
      <w:r w:rsidRPr="00FE2422">
        <w:rPr>
          <w:color w:val="222222"/>
          <w:sz w:val="24"/>
          <w:szCs w:val="24"/>
          <w:highlight w:val="white"/>
        </w:rPr>
        <w:t>Marut</w:t>
      </w:r>
      <w:proofErr w:type="spellEnd"/>
      <w:r w:rsidRPr="00FE2422">
        <w:rPr>
          <w:color w:val="222222"/>
          <w:sz w:val="24"/>
          <w:szCs w:val="24"/>
          <w:highlight w:val="white"/>
        </w:rPr>
        <w:t>, K. J.</w:t>
      </w:r>
      <w:r w:rsidR="004D0641">
        <w:rPr>
          <w:color w:val="222222"/>
          <w:sz w:val="24"/>
          <w:szCs w:val="24"/>
          <w:highlight w:val="white"/>
        </w:rPr>
        <w:t>,</w:t>
      </w:r>
      <w:r w:rsidRPr="00FE2422">
        <w:rPr>
          <w:color w:val="222222"/>
          <w:sz w:val="24"/>
          <w:szCs w:val="24"/>
          <w:highlight w:val="white"/>
        </w:rPr>
        <w:t xml:space="preserve"> 2014. </w:t>
      </w:r>
      <w:r w:rsidRPr="00FE2422">
        <w:rPr>
          <w:i/>
          <w:color w:val="222222"/>
          <w:sz w:val="24"/>
          <w:szCs w:val="24"/>
          <w:highlight w:val="white"/>
        </w:rPr>
        <w:t>Underwater Robotic Propulsors Inspired by Jetting Jellyfish</w:t>
      </w:r>
      <w:r w:rsidRPr="00FE2422">
        <w:rPr>
          <w:color w:val="222222"/>
          <w:sz w:val="24"/>
          <w:szCs w:val="24"/>
          <w:highlight w:val="white"/>
        </w:rPr>
        <w:t xml:space="preserve"> (Doctoral dissertation, Virginia Tech).</w:t>
      </w:r>
    </w:p>
    <w:p w14:paraId="3BB95F2E" w14:textId="02145222" w:rsidR="003E4853" w:rsidRPr="00FE2422" w:rsidRDefault="00425DD7" w:rsidP="004D0641">
      <w:pPr>
        <w:spacing w:line="480" w:lineRule="auto"/>
        <w:ind w:left="720" w:hanging="720"/>
        <w:rPr>
          <w:color w:val="222222"/>
          <w:sz w:val="24"/>
          <w:szCs w:val="24"/>
          <w:highlight w:val="white"/>
        </w:rPr>
      </w:pPr>
      <w:proofErr w:type="spellStart"/>
      <w:r w:rsidRPr="00FE2422">
        <w:rPr>
          <w:color w:val="222222"/>
          <w:sz w:val="24"/>
          <w:szCs w:val="24"/>
          <w:highlight w:val="white"/>
        </w:rPr>
        <w:t>Mohensi</w:t>
      </w:r>
      <w:proofErr w:type="spellEnd"/>
      <w:r w:rsidRPr="00FE2422">
        <w:rPr>
          <w:color w:val="222222"/>
          <w:sz w:val="24"/>
          <w:szCs w:val="24"/>
          <w:highlight w:val="white"/>
        </w:rPr>
        <w:t>, K.</w:t>
      </w:r>
      <w:r w:rsidR="004D0641">
        <w:rPr>
          <w:color w:val="222222"/>
          <w:sz w:val="24"/>
          <w:szCs w:val="24"/>
          <w:highlight w:val="white"/>
        </w:rPr>
        <w:t>, 2006.</w:t>
      </w:r>
      <w:r w:rsidRPr="00FE2422">
        <w:rPr>
          <w:color w:val="222222"/>
          <w:sz w:val="24"/>
          <w:szCs w:val="24"/>
          <w:highlight w:val="white"/>
        </w:rPr>
        <w:t xml:space="preserve"> Pulsatile vortex generators for low-speed maneuvering of small underwater vehicles. </w:t>
      </w:r>
      <w:r w:rsidRPr="00FE2422">
        <w:rPr>
          <w:i/>
          <w:color w:val="222222"/>
          <w:sz w:val="24"/>
          <w:szCs w:val="24"/>
          <w:highlight w:val="white"/>
        </w:rPr>
        <w:t>Ocean Eng.</w:t>
      </w:r>
      <w:r w:rsidRPr="00FE2422">
        <w:rPr>
          <w:color w:val="222222"/>
          <w:sz w:val="24"/>
          <w:szCs w:val="24"/>
          <w:highlight w:val="white"/>
        </w:rPr>
        <w:t xml:space="preserve"> 33, 2209–2223.</w:t>
      </w:r>
    </w:p>
    <w:p w14:paraId="518535CA" w14:textId="1297EC88" w:rsidR="003E4853" w:rsidRPr="00FE2422" w:rsidRDefault="00425DD7" w:rsidP="004D0641">
      <w:pPr>
        <w:spacing w:line="480" w:lineRule="auto"/>
        <w:ind w:left="720" w:hanging="720"/>
        <w:rPr>
          <w:color w:val="222222"/>
          <w:sz w:val="24"/>
          <w:szCs w:val="24"/>
          <w:highlight w:val="white"/>
        </w:rPr>
      </w:pPr>
      <w:r w:rsidRPr="00FE2422">
        <w:rPr>
          <w:color w:val="222222"/>
          <w:sz w:val="24"/>
          <w:szCs w:val="24"/>
          <w:highlight w:val="white"/>
        </w:rPr>
        <w:t>Oxford Languages</w:t>
      </w:r>
      <w:r w:rsidR="004D0641">
        <w:rPr>
          <w:color w:val="222222"/>
          <w:sz w:val="24"/>
          <w:szCs w:val="24"/>
          <w:highlight w:val="white"/>
        </w:rPr>
        <w:t xml:space="preserve">, </w:t>
      </w:r>
      <w:r w:rsidRPr="00FE2422">
        <w:rPr>
          <w:color w:val="222222"/>
          <w:sz w:val="24"/>
          <w:szCs w:val="24"/>
          <w:highlight w:val="white"/>
        </w:rPr>
        <w:t>2023</w:t>
      </w:r>
      <w:r w:rsidR="004D0641">
        <w:rPr>
          <w:color w:val="222222"/>
          <w:sz w:val="24"/>
          <w:szCs w:val="24"/>
          <w:highlight w:val="white"/>
        </w:rPr>
        <w:t>.</w:t>
      </w:r>
      <w:r w:rsidRPr="00FE2422">
        <w:rPr>
          <w:color w:val="222222"/>
          <w:sz w:val="24"/>
          <w:szCs w:val="24"/>
          <w:highlight w:val="white"/>
        </w:rPr>
        <w:t xml:space="preserve"> Oxford Languages and Google </w:t>
      </w:r>
      <w:del w:id="379" w:author="Alejandro Damian Serrano" w:date="2023-07-06T15:05:00Z">
        <w:r w:rsidRPr="00FE2422" w:rsidDel="00194617">
          <w:rPr>
            <w:color w:val="222222"/>
            <w:sz w:val="24"/>
            <w:szCs w:val="24"/>
            <w:highlight w:val="white"/>
          </w:rPr>
          <w:delText>-</w:delText>
        </w:r>
      </w:del>
      <w:ins w:id="380" w:author="Alejandro Damian Serrano" w:date="2023-07-06T15:05:00Z">
        <w:r w:rsidR="00194617">
          <w:rPr>
            <w:color w:val="222222"/>
            <w:sz w:val="24"/>
            <w:szCs w:val="24"/>
            <w:highlight w:val="white"/>
          </w:rPr>
          <w:t>–</w:t>
        </w:r>
      </w:ins>
      <w:r w:rsidRPr="00FE2422">
        <w:rPr>
          <w:color w:val="222222"/>
          <w:sz w:val="24"/>
          <w:szCs w:val="24"/>
          <w:highlight w:val="white"/>
        </w:rPr>
        <w:t xml:space="preserve"> </w:t>
      </w:r>
      <w:r w:rsidRPr="004D0641">
        <w:rPr>
          <w:i/>
          <w:iCs/>
          <w:color w:val="222222"/>
          <w:sz w:val="24"/>
          <w:szCs w:val="24"/>
          <w:highlight w:val="white"/>
        </w:rPr>
        <w:t xml:space="preserve">English. </w:t>
      </w:r>
      <w:proofErr w:type="spellStart"/>
      <w:r w:rsidRPr="004D0641">
        <w:rPr>
          <w:i/>
          <w:iCs/>
          <w:color w:val="222222"/>
          <w:sz w:val="24"/>
          <w:szCs w:val="24"/>
          <w:highlight w:val="white"/>
        </w:rPr>
        <w:t>Oup</w:t>
      </w:r>
      <w:proofErr w:type="spellEnd"/>
      <w:r w:rsidRPr="004D0641">
        <w:rPr>
          <w:i/>
          <w:iCs/>
          <w:color w:val="222222"/>
          <w:sz w:val="24"/>
          <w:szCs w:val="24"/>
          <w:highlight w:val="white"/>
        </w:rPr>
        <w:t xml:space="preserve">. </w:t>
      </w:r>
      <w:r w:rsidR="00194617" w:rsidRPr="004D0641">
        <w:rPr>
          <w:i/>
          <w:iCs/>
          <w:color w:val="222222"/>
          <w:sz w:val="24"/>
          <w:szCs w:val="24"/>
          <w:highlight w:val="white"/>
        </w:rPr>
        <w:t>C</w:t>
      </w:r>
      <w:r w:rsidRPr="004D0641">
        <w:rPr>
          <w:i/>
          <w:iCs/>
          <w:color w:val="222222"/>
          <w:sz w:val="24"/>
          <w:szCs w:val="24"/>
          <w:highlight w:val="white"/>
        </w:rPr>
        <w:t>om.</w:t>
      </w:r>
      <w:r w:rsidRPr="00FE2422">
        <w:rPr>
          <w:color w:val="222222"/>
          <w:sz w:val="24"/>
          <w:szCs w:val="24"/>
          <w:highlight w:val="white"/>
        </w:rPr>
        <w:t xml:space="preserve"> </w:t>
      </w:r>
      <w:hyperlink r:id="rId9">
        <w:r w:rsidRPr="00FE2422">
          <w:rPr>
            <w:color w:val="1155CC"/>
            <w:sz w:val="24"/>
            <w:szCs w:val="24"/>
            <w:highlight w:val="white"/>
            <w:u w:val="single"/>
          </w:rPr>
          <w:t>https://languages.oup.com/google-dictionary-en/</w:t>
        </w:r>
      </w:hyperlink>
      <w:r w:rsidRPr="00FE2422">
        <w:rPr>
          <w:color w:val="222222"/>
          <w:sz w:val="24"/>
          <w:szCs w:val="24"/>
          <w:highlight w:val="white"/>
        </w:rPr>
        <w:t xml:space="preserve"> </w:t>
      </w:r>
    </w:p>
    <w:p w14:paraId="7E6D5B33" w14:textId="6254858E" w:rsidR="003E4853" w:rsidRPr="00FE2422" w:rsidRDefault="00425DD7" w:rsidP="004D0641">
      <w:pPr>
        <w:spacing w:line="480" w:lineRule="auto"/>
        <w:ind w:left="720" w:hanging="720"/>
        <w:rPr>
          <w:rFonts w:eastAsia="Roboto"/>
          <w:color w:val="222222"/>
          <w:sz w:val="24"/>
          <w:szCs w:val="24"/>
          <w:highlight w:val="white"/>
        </w:rPr>
      </w:pPr>
      <w:r w:rsidRPr="00FE2422">
        <w:rPr>
          <w:color w:val="222222"/>
          <w:sz w:val="24"/>
          <w:szCs w:val="24"/>
          <w:highlight w:val="white"/>
        </w:rPr>
        <w:t xml:space="preserve">Renda, F., </w:t>
      </w:r>
      <w:proofErr w:type="spellStart"/>
      <w:r w:rsidRPr="00FE2422">
        <w:rPr>
          <w:color w:val="222222"/>
          <w:sz w:val="24"/>
          <w:szCs w:val="24"/>
          <w:highlight w:val="white"/>
        </w:rPr>
        <w:t>Serchi</w:t>
      </w:r>
      <w:proofErr w:type="spellEnd"/>
      <w:r w:rsidRPr="00FE2422">
        <w:rPr>
          <w:color w:val="222222"/>
          <w:sz w:val="24"/>
          <w:szCs w:val="24"/>
          <w:highlight w:val="white"/>
        </w:rPr>
        <w:t xml:space="preserve">, F. G., Boyer, F., &amp; </w:t>
      </w:r>
      <w:proofErr w:type="spellStart"/>
      <w:r w:rsidRPr="00FE2422">
        <w:rPr>
          <w:color w:val="222222"/>
          <w:sz w:val="24"/>
          <w:szCs w:val="24"/>
          <w:highlight w:val="white"/>
        </w:rPr>
        <w:t>Laschi</w:t>
      </w:r>
      <w:proofErr w:type="spellEnd"/>
      <w:r w:rsidRPr="00FE2422">
        <w:rPr>
          <w:color w:val="222222"/>
          <w:sz w:val="24"/>
          <w:szCs w:val="24"/>
          <w:highlight w:val="white"/>
        </w:rPr>
        <w:t>, C.</w:t>
      </w:r>
      <w:r w:rsidR="004D0641">
        <w:rPr>
          <w:color w:val="222222"/>
          <w:sz w:val="24"/>
          <w:szCs w:val="24"/>
          <w:highlight w:val="white"/>
        </w:rPr>
        <w:t>,</w:t>
      </w:r>
      <w:r w:rsidRPr="00FE2422">
        <w:rPr>
          <w:color w:val="222222"/>
          <w:sz w:val="24"/>
          <w:szCs w:val="24"/>
          <w:highlight w:val="white"/>
        </w:rPr>
        <w:t xml:space="preserve"> 2015. Structural dynamics of a pulsed-jet propulsion system for underwater soft robots. </w:t>
      </w:r>
      <w:r w:rsidRPr="00FE2422">
        <w:rPr>
          <w:i/>
          <w:color w:val="222222"/>
          <w:sz w:val="24"/>
          <w:szCs w:val="24"/>
          <w:highlight w:val="white"/>
        </w:rPr>
        <w:t>International Journal of Advanced Robotic Systems</w:t>
      </w:r>
      <w:r w:rsidRPr="00FE2422">
        <w:rPr>
          <w:color w:val="222222"/>
          <w:sz w:val="24"/>
          <w:szCs w:val="24"/>
          <w:highlight w:val="white"/>
        </w:rPr>
        <w:t xml:space="preserve">, </w:t>
      </w:r>
      <w:r w:rsidRPr="00FE2422">
        <w:rPr>
          <w:i/>
          <w:color w:val="222222"/>
          <w:sz w:val="24"/>
          <w:szCs w:val="24"/>
          <w:highlight w:val="white"/>
        </w:rPr>
        <w:t>12</w:t>
      </w:r>
      <w:r w:rsidRPr="00FE2422">
        <w:rPr>
          <w:color w:val="222222"/>
          <w:sz w:val="24"/>
          <w:szCs w:val="24"/>
          <w:highlight w:val="white"/>
        </w:rPr>
        <w:t>(6), 68.</w:t>
      </w:r>
    </w:p>
    <w:p w14:paraId="4450A50B" w14:textId="3165C320" w:rsidR="003E4853" w:rsidRPr="00FE2422" w:rsidRDefault="00425DD7" w:rsidP="004D0641">
      <w:pPr>
        <w:spacing w:line="480" w:lineRule="auto"/>
        <w:ind w:left="720" w:hanging="720"/>
        <w:rPr>
          <w:color w:val="222222"/>
          <w:sz w:val="24"/>
          <w:szCs w:val="24"/>
          <w:highlight w:val="white"/>
        </w:rPr>
      </w:pPr>
      <w:r w:rsidRPr="00FE2422">
        <w:rPr>
          <w:color w:val="222222"/>
          <w:sz w:val="24"/>
          <w:szCs w:val="24"/>
          <w:highlight w:val="white"/>
        </w:rPr>
        <w:t>Ritter, W. E., &amp; Johnson, M. E.</w:t>
      </w:r>
      <w:r w:rsidR="004D0641">
        <w:rPr>
          <w:color w:val="222222"/>
          <w:sz w:val="24"/>
          <w:szCs w:val="24"/>
          <w:highlight w:val="white"/>
        </w:rPr>
        <w:t>,</w:t>
      </w:r>
      <w:r w:rsidRPr="00FE2422">
        <w:rPr>
          <w:color w:val="222222"/>
          <w:sz w:val="24"/>
          <w:szCs w:val="24"/>
          <w:highlight w:val="white"/>
        </w:rPr>
        <w:t xml:space="preserve"> 1911. The growth and differentiation of the chain of </w:t>
      </w:r>
      <w:r w:rsidRPr="00FE2422">
        <w:rPr>
          <w:i/>
          <w:color w:val="222222"/>
          <w:sz w:val="24"/>
          <w:szCs w:val="24"/>
          <w:highlight w:val="white"/>
        </w:rPr>
        <w:t>Cyclosalpa affinis</w:t>
      </w:r>
      <w:r w:rsidRPr="00FE2422">
        <w:rPr>
          <w:color w:val="222222"/>
          <w:sz w:val="24"/>
          <w:szCs w:val="24"/>
          <w:highlight w:val="white"/>
        </w:rPr>
        <w:t xml:space="preserve"> </w:t>
      </w:r>
      <w:proofErr w:type="spellStart"/>
      <w:r w:rsidRPr="00FE2422">
        <w:rPr>
          <w:color w:val="222222"/>
          <w:sz w:val="24"/>
          <w:szCs w:val="24"/>
          <w:highlight w:val="white"/>
        </w:rPr>
        <w:t>Chamisso</w:t>
      </w:r>
      <w:proofErr w:type="spellEnd"/>
      <w:r w:rsidRPr="00FE2422">
        <w:rPr>
          <w:color w:val="222222"/>
          <w:sz w:val="24"/>
          <w:szCs w:val="24"/>
          <w:highlight w:val="white"/>
        </w:rPr>
        <w:t xml:space="preserve">. </w:t>
      </w:r>
      <w:r w:rsidRPr="00FE2422">
        <w:rPr>
          <w:i/>
          <w:color w:val="222222"/>
          <w:sz w:val="24"/>
          <w:szCs w:val="24"/>
          <w:highlight w:val="white"/>
        </w:rPr>
        <w:t>Journal of Morphology</w:t>
      </w:r>
      <w:r w:rsidRPr="00FE2422">
        <w:rPr>
          <w:color w:val="222222"/>
          <w:sz w:val="24"/>
          <w:szCs w:val="24"/>
          <w:highlight w:val="white"/>
        </w:rPr>
        <w:t xml:space="preserve">, </w:t>
      </w:r>
      <w:r w:rsidRPr="00FE2422">
        <w:rPr>
          <w:i/>
          <w:color w:val="222222"/>
          <w:sz w:val="24"/>
          <w:szCs w:val="24"/>
          <w:highlight w:val="white"/>
        </w:rPr>
        <w:t>22</w:t>
      </w:r>
      <w:r w:rsidRPr="00FE2422">
        <w:rPr>
          <w:color w:val="222222"/>
          <w:sz w:val="24"/>
          <w:szCs w:val="24"/>
          <w:highlight w:val="white"/>
        </w:rPr>
        <w:t>(2), 395-453.</w:t>
      </w:r>
    </w:p>
    <w:p w14:paraId="64D87807" w14:textId="63B56C52" w:rsidR="003E4853" w:rsidRPr="00FE2422" w:rsidRDefault="00425DD7" w:rsidP="004D0641">
      <w:pPr>
        <w:spacing w:line="480" w:lineRule="auto"/>
        <w:ind w:left="720" w:hanging="720"/>
        <w:rPr>
          <w:color w:val="222222"/>
          <w:sz w:val="24"/>
          <w:szCs w:val="24"/>
          <w:highlight w:val="white"/>
        </w:rPr>
      </w:pPr>
      <w:r w:rsidRPr="00FE2422">
        <w:rPr>
          <w:color w:val="222222"/>
          <w:sz w:val="24"/>
          <w:szCs w:val="24"/>
          <w:highlight w:val="white"/>
        </w:rPr>
        <w:t xml:space="preserve">Steinberg, D. K., </w:t>
      </w:r>
      <w:proofErr w:type="spellStart"/>
      <w:r w:rsidRPr="00FE2422">
        <w:rPr>
          <w:color w:val="222222"/>
          <w:sz w:val="24"/>
          <w:szCs w:val="24"/>
          <w:highlight w:val="white"/>
        </w:rPr>
        <w:t>Stamieszkin</w:t>
      </w:r>
      <w:proofErr w:type="spellEnd"/>
      <w:r w:rsidRPr="00FE2422">
        <w:rPr>
          <w:color w:val="222222"/>
          <w:sz w:val="24"/>
          <w:szCs w:val="24"/>
          <w:highlight w:val="white"/>
        </w:rPr>
        <w:t xml:space="preserve">, K., Maas, A. E., Durkin, C. A., </w:t>
      </w:r>
      <w:proofErr w:type="spellStart"/>
      <w:r w:rsidRPr="00FE2422">
        <w:rPr>
          <w:color w:val="222222"/>
          <w:sz w:val="24"/>
          <w:szCs w:val="24"/>
          <w:highlight w:val="white"/>
        </w:rPr>
        <w:t>Passow</w:t>
      </w:r>
      <w:proofErr w:type="spellEnd"/>
      <w:r w:rsidRPr="00FE2422">
        <w:rPr>
          <w:color w:val="222222"/>
          <w:sz w:val="24"/>
          <w:szCs w:val="24"/>
          <w:highlight w:val="white"/>
        </w:rPr>
        <w:t xml:space="preserve">, U., </w:t>
      </w:r>
      <w:proofErr w:type="spellStart"/>
      <w:r w:rsidRPr="00FE2422">
        <w:rPr>
          <w:color w:val="222222"/>
          <w:sz w:val="24"/>
          <w:szCs w:val="24"/>
          <w:highlight w:val="white"/>
        </w:rPr>
        <w:t>Estapa</w:t>
      </w:r>
      <w:proofErr w:type="spellEnd"/>
      <w:r w:rsidRPr="00FE2422">
        <w:rPr>
          <w:color w:val="222222"/>
          <w:sz w:val="24"/>
          <w:szCs w:val="24"/>
          <w:highlight w:val="white"/>
        </w:rPr>
        <w:t>, M. L., ... &amp; Siegel, D. A.</w:t>
      </w:r>
      <w:r w:rsidR="004D0641">
        <w:rPr>
          <w:color w:val="222222"/>
          <w:sz w:val="24"/>
          <w:szCs w:val="24"/>
          <w:highlight w:val="white"/>
        </w:rPr>
        <w:t>,</w:t>
      </w:r>
      <w:r w:rsidRPr="00FE2422">
        <w:rPr>
          <w:color w:val="222222"/>
          <w:sz w:val="24"/>
          <w:szCs w:val="24"/>
          <w:highlight w:val="white"/>
        </w:rPr>
        <w:t xml:space="preserve"> 2023. The Outsized Role of Salps in Carbon Export in the Subarctic Northeast Pacific Ocean. </w:t>
      </w:r>
      <w:r w:rsidRPr="00FE2422">
        <w:rPr>
          <w:i/>
          <w:color w:val="222222"/>
          <w:sz w:val="24"/>
          <w:szCs w:val="24"/>
          <w:highlight w:val="white"/>
        </w:rPr>
        <w:t>Global Biogeochemical Cycles</w:t>
      </w:r>
      <w:r w:rsidRPr="00FE2422">
        <w:rPr>
          <w:color w:val="222222"/>
          <w:sz w:val="24"/>
          <w:szCs w:val="24"/>
          <w:highlight w:val="white"/>
        </w:rPr>
        <w:t xml:space="preserve">, </w:t>
      </w:r>
      <w:r w:rsidRPr="00FE2422">
        <w:rPr>
          <w:i/>
          <w:color w:val="222222"/>
          <w:sz w:val="24"/>
          <w:szCs w:val="24"/>
          <w:highlight w:val="white"/>
        </w:rPr>
        <w:t>37</w:t>
      </w:r>
      <w:r w:rsidRPr="00FE2422">
        <w:rPr>
          <w:color w:val="222222"/>
          <w:sz w:val="24"/>
          <w:szCs w:val="24"/>
          <w:highlight w:val="white"/>
        </w:rPr>
        <w:t>(1), e2022GB007523.</w:t>
      </w:r>
    </w:p>
    <w:p w14:paraId="5F8186FF" w14:textId="644B037A" w:rsidR="003E4853" w:rsidRPr="00FE2422" w:rsidRDefault="00425DD7" w:rsidP="004D0641">
      <w:pPr>
        <w:spacing w:line="480" w:lineRule="auto"/>
        <w:ind w:left="720" w:hanging="720"/>
        <w:rPr>
          <w:color w:val="222222"/>
          <w:sz w:val="24"/>
          <w:szCs w:val="24"/>
          <w:highlight w:val="white"/>
        </w:rPr>
      </w:pPr>
      <w:r w:rsidRPr="00FE2422">
        <w:rPr>
          <w:color w:val="222222"/>
          <w:sz w:val="24"/>
          <w:szCs w:val="24"/>
          <w:highlight w:val="white"/>
        </w:rPr>
        <w:lastRenderedPageBreak/>
        <w:t xml:space="preserve">Sutherland, K. R., &amp; </w:t>
      </w:r>
      <w:proofErr w:type="spellStart"/>
      <w:r w:rsidRPr="00FE2422">
        <w:rPr>
          <w:color w:val="222222"/>
          <w:sz w:val="24"/>
          <w:szCs w:val="24"/>
          <w:highlight w:val="white"/>
        </w:rPr>
        <w:t>Weihs</w:t>
      </w:r>
      <w:proofErr w:type="spellEnd"/>
      <w:r w:rsidRPr="00FE2422">
        <w:rPr>
          <w:color w:val="222222"/>
          <w:sz w:val="24"/>
          <w:szCs w:val="24"/>
          <w:highlight w:val="white"/>
        </w:rPr>
        <w:t>, D.</w:t>
      </w:r>
      <w:r w:rsidR="004D0641">
        <w:rPr>
          <w:color w:val="222222"/>
          <w:sz w:val="24"/>
          <w:szCs w:val="24"/>
          <w:highlight w:val="white"/>
        </w:rPr>
        <w:t xml:space="preserve">, </w:t>
      </w:r>
      <w:r w:rsidRPr="00FE2422">
        <w:rPr>
          <w:color w:val="222222"/>
          <w:sz w:val="24"/>
          <w:szCs w:val="24"/>
          <w:highlight w:val="white"/>
        </w:rPr>
        <w:t xml:space="preserve">2017. Hydrodynamic advantages of swimming by salp chains. </w:t>
      </w:r>
      <w:r w:rsidRPr="00FE2422">
        <w:rPr>
          <w:i/>
          <w:color w:val="222222"/>
          <w:sz w:val="24"/>
          <w:szCs w:val="24"/>
          <w:highlight w:val="white"/>
        </w:rPr>
        <w:t>Journal of The Royal Society Interface</w:t>
      </w:r>
      <w:r w:rsidRPr="00FE2422">
        <w:rPr>
          <w:color w:val="222222"/>
          <w:sz w:val="24"/>
          <w:szCs w:val="24"/>
          <w:highlight w:val="white"/>
        </w:rPr>
        <w:t xml:space="preserve">, </w:t>
      </w:r>
      <w:r w:rsidRPr="00FE2422">
        <w:rPr>
          <w:i/>
          <w:color w:val="222222"/>
          <w:sz w:val="24"/>
          <w:szCs w:val="24"/>
          <w:highlight w:val="white"/>
        </w:rPr>
        <w:t>14</w:t>
      </w:r>
      <w:r w:rsidRPr="00FE2422">
        <w:rPr>
          <w:color w:val="222222"/>
          <w:sz w:val="24"/>
          <w:szCs w:val="24"/>
          <w:highlight w:val="white"/>
        </w:rPr>
        <w:t>(133), 20170298.</w:t>
      </w:r>
    </w:p>
    <w:p w14:paraId="3378B02D" w14:textId="77777777" w:rsidR="004330F8" w:rsidRDefault="00425DD7" w:rsidP="004D0641">
      <w:pPr>
        <w:spacing w:line="480" w:lineRule="auto"/>
        <w:ind w:left="720" w:hanging="720"/>
        <w:rPr>
          <w:ins w:id="381" w:author="Alejandro Damian Serrano" w:date="2023-07-06T13:04:00Z"/>
          <w:color w:val="222222"/>
          <w:sz w:val="24"/>
          <w:szCs w:val="24"/>
        </w:rPr>
      </w:pPr>
      <w:r w:rsidRPr="00FE2422">
        <w:rPr>
          <w:color w:val="222222"/>
          <w:sz w:val="24"/>
          <w:szCs w:val="24"/>
          <w:highlight w:val="white"/>
        </w:rPr>
        <w:t>Sutherland, K. R., Gemmell, B. J., Colin, S. P., &amp; Costello, J. H.</w:t>
      </w:r>
      <w:r w:rsidR="004D0641">
        <w:rPr>
          <w:color w:val="222222"/>
          <w:sz w:val="24"/>
          <w:szCs w:val="24"/>
          <w:highlight w:val="white"/>
        </w:rPr>
        <w:t>,</w:t>
      </w:r>
      <w:r w:rsidRPr="00FE2422">
        <w:rPr>
          <w:color w:val="222222"/>
          <w:sz w:val="24"/>
          <w:szCs w:val="24"/>
          <w:highlight w:val="white"/>
        </w:rPr>
        <w:t xml:space="preserve"> 2019. Maneuvering performance in the colonial siphonophore, </w:t>
      </w:r>
      <w:proofErr w:type="spellStart"/>
      <w:r w:rsidRPr="004D0641">
        <w:rPr>
          <w:i/>
          <w:iCs/>
          <w:color w:val="222222"/>
          <w:sz w:val="24"/>
          <w:szCs w:val="24"/>
          <w:highlight w:val="white"/>
        </w:rPr>
        <w:t>Nanomia</w:t>
      </w:r>
      <w:proofErr w:type="spellEnd"/>
      <w:r w:rsidRPr="004D0641">
        <w:rPr>
          <w:i/>
          <w:iCs/>
          <w:color w:val="222222"/>
          <w:sz w:val="24"/>
          <w:szCs w:val="24"/>
          <w:highlight w:val="white"/>
        </w:rPr>
        <w:t xml:space="preserve"> </w:t>
      </w:r>
      <w:proofErr w:type="spellStart"/>
      <w:r w:rsidRPr="004D0641">
        <w:rPr>
          <w:i/>
          <w:iCs/>
          <w:color w:val="222222"/>
          <w:sz w:val="24"/>
          <w:szCs w:val="24"/>
          <w:highlight w:val="white"/>
        </w:rPr>
        <w:t>bijuga</w:t>
      </w:r>
      <w:proofErr w:type="spellEnd"/>
      <w:r w:rsidRPr="00FE2422">
        <w:rPr>
          <w:color w:val="222222"/>
          <w:sz w:val="24"/>
          <w:szCs w:val="24"/>
          <w:highlight w:val="white"/>
        </w:rPr>
        <w:t xml:space="preserve">. </w:t>
      </w:r>
      <w:r w:rsidRPr="00FE2422">
        <w:rPr>
          <w:i/>
          <w:color w:val="222222"/>
          <w:sz w:val="24"/>
          <w:szCs w:val="24"/>
          <w:highlight w:val="white"/>
        </w:rPr>
        <w:t>Biomimetics</w:t>
      </w:r>
      <w:r w:rsidRPr="00FE2422">
        <w:rPr>
          <w:color w:val="222222"/>
          <w:sz w:val="24"/>
          <w:szCs w:val="24"/>
          <w:highlight w:val="white"/>
        </w:rPr>
        <w:t xml:space="preserve">, </w:t>
      </w:r>
      <w:r w:rsidRPr="00FE2422">
        <w:rPr>
          <w:i/>
          <w:color w:val="222222"/>
          <w:sz w:val="24"/>
          <w:szCs w:val="24"/>
          <w:highlight w:val="white"/>
        </w:rPr>
        <w:t>4</w:t>
      </w:r>
      <w:r w:rsidRPr="00FE2422">
        <w:rPr>
          <w:color w:val="222222"/>
          <w:sz w:val="24"/>
          <w:szCs w:val="24"/>
          <w:highlight w:val="white"/>
        </w:rPr>
        <w:t>(3), 62.</w:t>
      </w:r>
      <w:ins w:id="382" w:author="Alejandro Damian Serrano" w:date="2023-07-06T13:04:00Z">
        <w:r w:rsidR="004330F8">
          <w:rPr>
            <w:color w:val="222222"/>
            <w:sz w:val="24"/>
            <w:szCs w:val="24"/>
            <w:highlight w:val="white"/>
          </w:rPr>
          <w:t xml:space="preserve"> </w:t>
        </w:r>
      </w:ins>
    </w:p>
    <w:p w14:paraId="0724D868" w14:textId="5512F166" w:rsidR="003E4853" w:rsidRDefault="004330F8" w:rsidP="004D0641">
      <w:pPr>
        <w:spacing w:line="480" w:lineRule="auto"/>
        <w:ind w:left="720" w:hanging="720"/>
        <w:rPr>
          <w:ins w:id="383" w:author="Alejandro Damian Serrano" w:date="2023-07-06T13:26:00Z"/>
          <w:color w:val="222222"/>
          <w:sz w:val="24"/>
          <w:szCs w:val="24"/>
        </w:rPr>
      </w:pPr>
      <w:proofErr w:type="spellStart"/>
      <w:ins w:id="384" w:author="Alejandro Damian Serrano" w:date="2023-07-06T13:04:00Z">
        <w:r w:rsidRPr="004330F8">
          <w:rPr>
            <w:color w:val="222222"/>
            <w:sz w:val="24"/>
            <w:szCs w:val="24"/>
          </w:rPr>
          <w:t>Tsagkogeorga</w:t>
        </w:r>
        <w:proofErr w:type="spellEnd"/>
        <w:r w:rsidRPr="004330F8">
          <w:rPr>
            <w:color w:val="222222"/>
            <w:sz w:val="24"/>
            <w:szCs w:val="24"/>
          </w:rPr>
          <w:t xml:space="preserve">, G., </w:t>
        </w:r>
        <w:proofErr w:type="spellStart"/>
        <w:r w:rsidRPr="004330F8">
          <w:rPr>
            <w:color w:val="222222"/>
            <w:sz w:val="24"/>
            <w:szCs w:val="24"/>
          </w:rPr>
          <w:t>Turon</w:t>
        </w:r>
        <w:proofErr w:type="spellEnd"/>
        <w:r w:rsidRPr="004330F8">
          <w:rPr>
            <w:color w:val="222222"/>
            <w:sz w:val="24"/>
            <w:szCs w:val="24"/>
          </w:rPr>
          <w:t xml:space="preserve">, X., Hopcroft, R. R., Tilak, M. K., Feldstein, T., </w:t>
        </w:r>
        <w:proofErr w:type="spellStart"/>
        <w:r w:rsidRPr="004330F8">
          <w:rPr>
            <w:color w:val="222222"/>
            <w:sz w:val="24"/>
            <w:szCs w:val="24"/>
          </w:rPr>
          <w:t>Shenkar</w:t>
        </w:r>
        <w:proofErr w:type="spellEnd"/>
        <w:r w:rsidRPr="004330F8">
          <w:rPr>
            <w:color w:val="222222"/>
            <w:sz w:val="24"/>
            <w:szCs w:val="24"/>
          </w:rPr>
          <w:t xml:space="preserve">, N., ... &amp; </w:t>
        </w:r>
        <w:proofErr w:type="spellStart"/>
        <w:r w:rsidRPr="004330F8">
          <w:rPr>
            <w:color w:val="222222"/>
            <w:sz w:val="24"/>
            <w:szCs w:val="24"/>
          </w:rPr>
          <w:t>Delsuc</w:t>
        </w:r>
        <w:proofErr w:type="spellEnd"/>
        <w:r w:rsidRPr="004330F8">
          <w:rPr>
            <w:color w:val="222222"/>
            <w:sz w:val="24"/>
            <w:szCs w:val="24"/>
          </w:rPr>
          <w:t xml:space="preserve">, F. (2009). An updated 18S rRNA phylogeny of tunicates based on mixture and secondary structure models. </w:t>
        </w:r>
        <w:r w:rsidRPr="004330F8">
          <w:rPr>
            <w:i/>
            <w:iCs/>
            <w:color w:val="222222"/>
            <w:sz w:val="24"/>
            <w:szCs w:val="24"/>
            <w:rPrChange w:id="385" w:author="Alejandro Damian Serrano" w:date="2023-07-06T13:04:00Z">
              <w:rPr>
                <w:color w:val="222222"/>
                <w:sz w:val="24"/>
                <w:szCs w:val="24"/>
              </w:rPr>
            </w:rPrChange>
          </w:rPr>
          <w:t xml:space="preserve">BMC </w:t>
        </w:r>
        <w:r>
          <w:rPr>
            <w:i/>
            <w:iCs/>
            <w:color w:val="222222"/>
            <w:sz w:val="24"/>
            <w:szCs w:val="24"/>
          </w:rPr>
          <w:t>E</w:t>
        </w:r>
        <w:r w:rsidRPr="004330F8">
          <w:rPr>
            <w:i/>
            <w:iCs/>
            <w:color w:val="222222"/>
            <w:sz w:val="24"/>
            <w:szCs w:val="24"/>
            <w:rPrChange w:id="386" w:author="Alejandro Damian Serrano" w:date="2023-07-06T13:04:00Z">
              <w:rPr>
                <w:color w:val="222222"/>
                <w:sz w:val="24"/>
                <w:szCs w:val="24"/>
              </w:rPr>
            </w:rPrChange>
          </w:rPr>
          <w:t xml:space="preserve">volutionary </w:t>
        </w:r>
        <w:r>
          <w:rPr>
            <w:i/>
            <w:iCs/>
            <w:color w:val="222222"/>
            <w:sz w:val="24"/>
            <w:szCs w:val="24"/>
          </w:rPr>
          <w:t>B</w:t>
        </w:r>
        <w:r w:rsidRPr="004330F8">
          <w:rPr>
            <w:i/>
            <w:iCs/>
            <w:color w:val="222222"/>
            <w:sz w:val="24"/>
            <w:szCs w:val="24"/>
            <w:rPrChange w:id="387" w:author="Alejandro Damian Serrano" w:date="2023-07-06T13:04:00Z">
              <w:rPr>
                <w:color w:val="222222"/>
                <w:sz w:val="24"/>
                <w:szCs w:val="24"/>
              </w:rPr>
            </w:rPrChange>
          </w:rPr>
          <w:t>iology</w:t>
        </w:r>
        <w:r w:rsidRPr="004330F8">
          <w:rPr>
            <w:color w:val="222222"/>
            <w:sz w:val="24"/>
            <w:szCs w:val="24"/>
          </w:rPr>
          <w:t>, 9, 1-16.</w:t>
        </w:r>
      </w:ins>
    </w:p>
    <w:p w14:paraId="22E2CE0D" w14:textId="379DA988" w:rsidR="007B2511" w:rsidRDefault="00194617" w:rsidP="004D0641">
      <w:pPr>
        <w:spacing w:line="480" w:lineRule="auto"/>
        <w:ind w:left="720" w:hanging="720"/>
        <w:rPr>
          <w:ins w:id="388" w:author="Alejandro Damian Serrano" w:date="2023-07-06T13:31:00Z"/>
        </w:rPr>
      </w:pPr>
      <w:ins w:id="389" w:author="Alejandro Damian Serrano" w:date="2023-07-06T13:26:00Z">
        <w:r w:rsidRPr="007B2511">
          <w:rPr>
            <w:color w:val="222222"/>
            <w:sz w:val="24"/>
            <w:szCs w:val="24"/>
          </w:rPr>
          <w:t>V</w:t>
        </w:r>
        <w:r w:rsidR="007B2511" w:rsidRPr="007B2511">
          <w:rPr>
            <w:color w:val="222222"/>
            <w:sz w:val="24"/>
            <w:szCs w:val="24"/>
          </w:rPr>
          <w:t xml:space="preserve">an </w:t>
        </w:r>
        <w:proofErr w:type="spellStart"/>
        <w:r w:rsidR="007B2511" w:rsidRPr="007B2511">
          <w:rPr>
            <w:color w:val="222222"/>
            <w:sz w:val="24"/>
            <w:szCs w:val="24"/>
          </w:rPr>
          <w:t>Soest</w:t>
        </w:r>
        <w:proofErr w:type="spellEnd"/>
        <w:r w:rsidR="007B2511" w:rsidRPr="007B2511">
          <w:rPr>
            <w:color w:val="222222"/>
            <w:sz w:val="24"/>
            <w:szCs w:val="24"/>
          </w:rPr>
          <w:t xml:space="preserve">, R., 1974. Taxonomy of the subfamily Cyclosalpinae </w:t>
        </w:r>
        <w:proofErr w:type="spellStart"/>
        <w:r w:rsidR="007B2511" w:rsidRPr="007B2511">
          <w:rPr>
            <w:color w:val="222222"/>
            <w:sz w:val="24"/>
            <w:szCs w:val="24"/>
          </w:rPr>
          <w:t>Yount</w:t>
        </w:r>
        <w:proofErr w:type="spellEnd"/>
        <w:r w:rsidR="007B2511" w:rsidRPr="007B2511">
          <w:rPr>
            <w:color w:val="222222"/>
            <w:sz w:val="24"/>
            <w:szCs w:val="24"/>
          </w:rPr>
          <w:t>, 1954 (</w:t>
        </w:r>
        <w:proofErr w:type="spellStart"/>
        <w:r w:rsidR="007B2511" w:rsidRPr="007B2511">
          <w:rPr>
            <w:color w:val="222222"/>
            <w:sz w:val="24"/>
            <w:szCs w:val="24"/>
          </w:rPr>
          <w:t>Tunicata</w:t>
        </w:r>
        <w:proofErr w:type="spellEnd"/>
        <w:r w:rsidR="007B2511" w:rsidRPr="007B2511">
          <w:rPr>
            <w:color w:val="222222"/>
            <w:sz w:val="24"/>
            <w:szCs w:val="24"/>
          </w:rPr>
          <w:t xml:space="preserve">, </w:t>
        </w:r>
        <w:proofErr w:type="spellStart"/>
        <w:r w:rsidR="007B2511" w:rsidRPr="007B2511">
          <w:rPr>
            <w:color w:val="222222"/>
            <w:sz w:val="24"/>
            <w:szCs w:val="24"/>
          </w:rPr>
          <w:t>Thaliacea</w:t>
        </w:r>
        <w:proofErr w:type="spellEnd"/>
        <w:r w:rsidR="007B2511" w:rsidRPr="007B2511">
          <w:rPr>
            <w:color w:val="222222"/>
            <w:sz w:val="24"/>
            <w:szCs w:val="24"/>
          </w:rPr>
          <w:t xml:space="preserve">), with descriptions of two new species. </w:t>
        </w:r>
        <w:proofErr w:type="spellStart"/>
        <w:r w:rsidR="007B2511" w:rsidRPr="007B2511">
          <w:rPr>
            <w:i/>
            <w:iCs/>
            <w:color w:val="222222"/>
            <w:sz w:val="24"/>
            <w:szCs w:val="24"/>
            <w:rPrChange w:id="390" w:author="Alejandro Damian Serrano" w:date="2023-07-06T13:26:00Z">
              <w:rPr>
                <w:color w:val="222222"/>
                <w:sz w:val="24"/>
                <w:szCs w:val="24"/>
              </w:rPr>
            </w:rPrChange>
          </w:rPr>
          <w:t>Beaufortia</w:t>
        </w:r>
        <w:proofErr w:type="spellEnd"/>
        <w:r w:rsidR="007B2511" w:rsidRPr="007B2511">
          <w:rPr>
            <w:color w:val="222222"/>
            <w:sz w:val="24"/>
            <w:szCs w:val="24"/>
          </w:rPr>
          <w:t>, 22(288), pp.17-55.</w:t>
        </w:r>
      </w:ins>
      <w:ins w:id="391" w:author="Alejandro Damian Serrano" w:date="2023-07-06T13:31:00Z">
        <w:r w:rsidR="007B2511" w:rsidRPr="007B2511">
          <w:t xml:space="preserve"> </w:t>
        </w:r>
      </w:ins>
    </w:p>
    <w:p w14:paraId="52C3BBE2" w14:textId="212A629E" w:rsidR="007B2511" w:rsidRPr="00FE2422" w:rsidDel="007B2511" w:rsidRDefault="007B2511" w:rsidP="004D0641">
      <w:pPr>
        <w:spacing w:line="480" w:lineRule="auto"/>
        <w:ind w:left="720" w:hanging="720"/>
        <w:rPr>
          <w:del w:id="392" w:author="Alejandro Damian Serrano" w:date="2023-07-06T13:31:00Z"/>
          <w:color w:val="222222"/>
          <w:sz w:val="24"/>
          <w:szCs w:val="24"/>
          <w:highlight w:val="white"/>
        </w:rPr>
      </w:pPr>
      <w:proofErr w:type="spellStart"/>
      <w:ins w:id="393" w:author="Alejandro Damian Serrano" w:date="2023-07-06T13:31:00Z">
        <w:r w:rsidRPr="007B2511">
          <w:rPr>
            <w:color w:val="222222"/>
            <w:sz w:val="24"/>
            <w:szCs w:val="24"/>
          </w:rPr>
          <w:t>Yount</w:t>
        </w:r>
        <w:proofErr w:type="spellEnd"/>
        <w:r w:rsidRPr="007B2511">
          <w:rPr>
            <w:color w:val="222222"/>
            <w:sz w:val="24"/>
            <w:szCs w:val="24"/>
          </w:rPr>
          <w:t xml:space="preserve"> J</w:t>
        </w:r>
        <w:r>
          <w:rPr>
            <w:color w:val="222222"/>
            <w:sz w:val="24"/>
            <w:szCs w:val="24"/>
          </w:rPr>
          <w:t xml:space="preserve">. </w:t>
        </w:r>
        <w:r w:rsidRPr="007B2511">
          <w:rPr>
            <w:color w:val="222222"/>
            <w:sz w:val="24"/>
            <w:szCs w:val="24"/>
          </w:rPr>
          <w:t>L.</w:t>
        </w:r>
        <w:r>
          <w:rPr>
            <w:color w:val="222222"/>
            <w:sz w:val="24"/>
            <w:szCs w:val="24"/>
          </w:rPr>
          <w:t>,</w:t>
        </w:r>
        <w:r w:rsidRPr="007B2511">
          <w:rPr>
            <w:color w:val="222222"/>
            <w:sz w:val="24"/>
            <w:szCs w:val="24"/>
          </w:rPr>
          <w:t xml:space="preserve"> 1954. The taxonomy of the </w:t>
        </w:r>
        <w:proofErr w:type="spellStart"/>
        <w:r w:rsidRPr="007B2511">
          <w:rPr>
            <w:color w:val="222222"/>
            <w:sz w:val="24"/>
            <w:szCs w:val="24"/>
          </w:rPr>
          <w:t>Salpidae</w:t>
        </w:r>
        <w:proofErr w:type="spellEnd"/>
        <w:r w:rsidRPr="007B2511">
          <w:rPr>
            <w:color w:val="222222"/>
            <w:sz w:val="24"/>
            <w:szCs w:val="24"/>
          </w:rPr>
          <w:t xml:space="preserve"> (</w:t>
        </w:r>
        <w:proofErr w:type="spellStart"/>
        <w:r w:rsidRPr="007B2511">
          <w:rPr>
            <w:color w:val="222222"/>
            <w:sz w:val="24"/>
            <w:szCs w:val="24"/>
          </w:rPr>
          <w:t>Tunicata</w:t>
        </w:r>
        <w:proofErr w:type="spellEnd"/>
        <w:r w:rsidRPr="007B2511">
          <w:rPr>
            <w:color w:val="222222"/>
            <w:sz w:val="24"/>
            <w:szCs w:val="24"/>
          </w:rPr>
          <w:t xml:space="preserve">) of the Central Pacific Ocean. </w:t>
        </w:r>
        <w:r w:rsidRPr="007B2511">
          <w:rPr>
            <w:i/>
            <w:iCs/>
            <w:color w:val="222222"/>
            <w:sz w:val="24"/>
            <w:szCs w:val="24"/>
            <w:rPrChange w:id="394" w:author="Alejandro Damian Serrano" w:date="2023-07-06T13:31:00Z">
              <w:rPr>
                <w:color w:val="222222"/>
                <w:sz w:val="24"/>
                <w:szCs w:val="24"/>
              </w:rPr>
            </w:rPrChange>
          </w:rPr>
          <w:t>Pac</w:t>
        </w:r>
        <w:r>
          <w:rPr>
            <w:i/>
            <w:iCs/>
            <w:color w:val="222222"/>
            <w:sz w:val="24"/>
            <w:szCs w:val="24"/>
          </w:rPr>
          <w:t>.</w:t>
        </w:r>
        <w:r w:rsidRPr="007B2511">
          <w:rPr>
            <w:i/>
            <w:iCs/>
            <w:color w:val="222222"/>
            <w:sz w:val="24"/>
            <w:szCs w:val="24"/>
            <w:rPrChange w:id="395" w:author="Alejandro Damian Serrano" w:date="2023-07-06T13:31:00Z">
              <w:rPr>
                <w:color w:val="222222"/>
                <w:sz w:val="24"/>
                <w:szCs w:val="24"/>
              </w:rPr>
            </w:rPrChange>
          </w:rPr>
          <w:t xml:space="preserve"> Sci</w:t>
        </w:r>
        <w:r>
          <w:rPr>
            <w:i/>
            <w:iCs/>
            <w:color w:val="222222"/>
            <w:sz w:val="24"/>
            <w:szCs w:val="24"/>
          </w:rPr>
          <w:t>.</w:t>
        </w:r>
        <w:r w:rsidRPr="007B2511">
          <w:rPr>
            <w:color w:val="222222"/>
            <w:sz w:val="24"/>
            <w:szCs w:val="24"/>
          </w:rPr>
          <w:t xml:space="preserve"> 8(3): 276-330</w:t>
        </w:r>
      </w:ins>
    </w:p>
    <w:p w14:paraId="3B45921F" w14:textId="77777777" w:rsidR="007B2511" w:rsidRDefault="007B2511" w:rsidP="007B2511">
      <w:pPr>
        <w:spacing w:line="480" w:lineRule="auto"/>
        <w:ind w:left="720" w:hanging="720"/>
        <w:rPr>
          <w:ins w:id="396" w:author="Alejandro Damian Serrano" w:date="2023-07-06T13:31:00Z"/>
          <w:color w:val="222222"/>
          <w:sz w:val="24"/>
          <w:szCs w:val="24"/>
          <w:highlight w:val="white"/>
        </w:rPr>
      </w:pPr>
    </w:p>
    <w:p w14:paraId="0E95B92B" w14:textId="09AAC2E5" w:rsidR="004413FA" w:rsidRDefault="00425DD7" w:rsidP="004D0641">
      <w:pPr>
        <w:spacing w:line="480" w:lineRule="auto"/>
        <w:ind w:left="720" w:hanging="720"/>
        <w:rPr>
          <w:color w:val="222222"/>
          <w:sz w:val="24"/>
          <w:szCs w:val="24"/>
          <w:highlight w:val="white"/>
        </w:rPr>
      </w:pPr>
      <w:r w:rsidRPr="00FE2422">
        <w:rPr>
          <w:color w:val="222222"/>
          <w:sz w:val="24"/>
          <w:szCs w:val="24"/>
          <w:highlight w:val="white"/>
        </w:rPr>
        <w:t>Yue, C. et al.</w:t>
      </w:r>
      <w:r w:rsidR="004D0641">
        <w:rPr>
          <w:color w:val="222222"/>
          <w:sz w:val="24"/>
          <w:szCs w:val="24"/>
          <w:highlight w:val="white"/>
        </w:rPr>
        <w:t>, 2015.</w:t>
      </w:r>
      <w:r w:rsidRPr="00FE2422">
        <w:rPr>
          <w:color w:val="222222"/>
          <w:sz w:val="24"/>
          <w:szCs w:val="24"/>
          <w:highlight w:val="white"/>
        </w:rPr>
        <w:t xml:space="preserve"> </w:t>
      </w:r>
      <w:proofErr w:type="spellStart"/>
      <w:r w:rsidRPr="00FE2422">
        <w:rPr>
          <w:color w:val="222222"/>
          <w:sz w:val="24"/>
          <w:szCs w:val="24"/>
          <w:highlight w:val="white"/>
        </w:rPr>
        <w:t>Mechantronic</w:t>
      </w:r>
      <w:proofErr w:type="spellEnd"/>
      <w:r w:rsidRPr="00FE2422">
        <w:rPr>
          <w:color w:val="222222"/>
          <w:sz w:val="24"/>
          <w:szCs w:val="24"/>
          <w:highlight w:val="white"/>
        </w:rPr>
        <w:t xml:space="preserve"> system and experiments of a spherical underwater robot: SUR-II. </w:t>
      </w:r>
      <w:r w:rsidRPr="00FE2422">
        <w:rPr>
          <w:i/>
          <w:color w:val="222222"/>
          <w:sz w:val="24"/>
          <w:szCs w:val="24"/>
          <w:highlight w:val="white"/>
        </w:rPr>
        <w:t xml:space="preserve">J. </w:t>
      </w:r>
      <w:proofErr w:type="spellStart"/>
      <w:r w:rsidRPr="00FE2422">
        <w:rPr>
          <w:i/>
          <w:color w:val="222222"/>
          <w:sz w:val="24"/>
          <w:szCs w:val="24"/>
          <w:highlight w:val="white"/>
        </w:rPr>
        <w:t>Intell</w:t>
      </w:r>
      <w:proofErr w:type="spellEnd"/>
      <w:r w:rsidRPr="00FE2422">
        <w:rPr>
          <w:i/>
          <w:color w:val="222222"/>
          <w:sz w:val="24"/>
          <w:szCs w:val="24"/>
          <w:highlight w:val="white"/>
        </w:rPr>
        <w:t>. Robot Syst.</w:t>
      </w:r>
      <w:r w:rsidRPr="00FE2422">
        <w:rPr>
          <w:color w:val="222222"/>
          <w:sz w:val="24"/>
          <w:szCs w:val="24"/>
          <w:highlight w:val="white"/>
        </w:rPr>
        <w:t xml:space="preserve"> </w:t>
      </w:r>
      <w:r w:rsidR="00194617" w:rsidRPr="00FE2422">
        <w:rPr>
          <w:color w:val="222222"/>
          <w:sz w:val="24"/>
          <w:szCs w:val="24"/>
          <w:highlight w:val="white"/>
        </w:rPr>
        <w:t>D</w:t>
      </w:r>
      <w:r w:rsidRPr="00FE2422">
        <w:rPr>
          <w:color w:val="222222"/>
          <w:sz w:val="24"/>
          <w:szCs w:val="24"/>
          <w:highlight w:val="white"/>
        </w:rPr>
        <w:t>oi:10.1007/s10846-015-0177-3.</w:t>
      </w:r>
    </w:p>
    <w:p w14:paraId="1E60CE04" w14:textId="77777777" w:rsidR="00E465C2" w:rsidRDefault="00E465C2" w:rsidP="00FE2422">
      <w:pPr>
        <w:spacing w:line="480" w:lineRule="auto"/>
        <w:rPr>
          <w:color w:val="222222"/>
          <w:sz w:val="24"/>
          <w:szCs w:val="24"/>
          <w:highlight w:val="white"/>
        </w:rPr>
      </w:pPr>
    </w:p>
    <w:p w14:paraId="5ED5C926" w14:textId="5FEFBA6D" w:rsidR="004413FA" w:rsidRDefault="004413FA" w:rsidP="00FE2422">
      <w:pPr>
        <w:spacing w:line="480" w:lineRule="auto"/>
        <w:rPr>
          <w:b/>
          <w:bCs/>
          <w:color w:val="222222"/>
          <w:sz w:val="24"/>
          <w:szCs w:val="24"/>
          <w:highlight w:val="white"/>
        </w:rPr>
      </w:pPr>
      <w:r w:rsidRPr="004413FA">
        <w:rPr>
          <w:b/>
          <w:bCs/>
          <w:color w:val="222222"/>
          <w:sz w:val="24"/>
          <w:szCs w:val="24"/>
          <w:highlight w:val="white"/>
        </w:rPr>
        <w:t>Tables</w:t>
      </w:r>
    </w:p>
    <w:p w14:paraId="0ACFD37F" w14:textId="77777777" w:rsidR="00E465C2" w:rsidRPr="004413FA" w:rsidRDefault="00E465C2" w:rsidP="00FE2422">
      <w:pPr>
        <w:spacing w:line="480" w:lineRule="auto"/>
        <w:rPr>
          <w:b/>
          <w:bCs/>
          <w:color w:val="222222"/>
          <w:sz w:val="24"/>
          <w:szCs w:val="24"/>
          <w:highlight w:val="white"/>
        </w:rPr>
      </w:pPr>
    </w:p>
    <w:p w14:paraId="1F6A63B1" w14:textId="2D24DEA0" w:rsidR="004413FA" w:rsidRDefault="004413FA" w:rsidP="00FE2422">
      <w:pPr>
        <w:spacing w:line="480" w:lineRule="auto"/>
        <w:rPr>
          <w:b/>
          <w:bCs/>
          <w:color w:val="222222"/>
          <w:sz w:val="24"/>
          <w:szCs w:val="24"/>
          <w:highlight w:val="white"/>
        </w:rPr>
      </w:pPr>
      <w:r w:rsidRPr="004413FA">
        <w:rPr>
          <w:b/>
          <w:bCs/>
          <w:color w:val="222222"/>
          <w:sz w:val="24"/>
          <w:szCs w:val="24"/>
          <w:highlight w:val="white"/>
        </w:rPr>
        <w:t>Figure Legends</w:t>
      </w:r>
    </w:p>
    <w:p w14:paraId="1F4F34EF" w14:textId="4569E57E" w:rsidR="00463D2E" w:rsidRDefault="00463D2E" w:rsidP="00FE2422">
      <w:pPr>
        <w:spacing w:line="480" w:lineRule="auto"/>
        <w:rPr>
          <w:sz w:val="24"/>
          <w:szCs w:val="24"/>
        </w:rPr>
      </w:pPr>
      <w:r>
        <w:rPr>
          <w:noProof/>
          <w:sz w:val="24"/>
          <w:szCs w:val="24"/>
        </w:rPr>
        <w:lastRenderedPageBreak/>
        <w:drawing>
          <wp:inline distT="0" distB="0" distL="0" distR="0" wp14:anchorId="0A95E233" wp14:editId="17B8B596">
            <wp:extent cx="5943600" cy="3411220"/>
            <wp:effectExtent l="0" t="0" r="0" b="5080"/>
            <wp:docPr id="1" name="Picture 1" descr="A diagram of an egg fertiliz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diagram of an egg fertilization&#10;&#10;Description automatically generated with low confidenc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411220"/>
                    </a:xfrm>
                    <a:prstGeom prst="rect">
                      <a:avLst/>
                    </a:prstGeom>
                  </pic:spPr>
                </pic:pic>
              </a:graphicData>
            </a:graphic>
          </wp:inline>
        </w:drawing>
      </w:r>
    </w:p>
    <w:p w14:paraId="2603C7EF" w14:textId="3BA7615E" w:rsidR="00084B90" w:rsidRDefault="00084B90" w:rsidP="00FE2422">
      <w:pPr>
        <w:spacing w:line="480" w:lineRule="auto"/>
        <w:rPr>
          <w:sz w:val="24"/>
          <w:szCs w:val="24"/>
        </w:rPr>
      </w:pPr>
      <w:r w:rsidRPr="00FE2422">
        <w:rPr>
          <w:sz w:val="24"/>
          <w:szCs w:val="24"/>
        </w:rPr>
        <w:t xml:space="preserve">Figure 1. Salp life cycle using the species </w:t>
      </w:r>
      <w:r w:rsidRPr="00FE2422">
        <w:rPr>
          <w:i/>
          <w:sz w:val="24"/>
          <w:szCs w:val="24"/>
        </w:rPr>
        <w:t xml:space="preserve">Cyclosalpa </w:t>
      </w:r>
      <w:proofErr w:type="spellStart"/>
      <w:r w:rsidRPr="00FE2422">
        <w:rPr>
          <w:i/>
          <w:sz w:val="24"/>
          <w:szCs w:val="24"/>
        </w:rPr>
        <w:t>sewelli</w:t>
      </w:r>
      <w:proofErr w:type="spellEnd"/>
      <w:r w:rsidRPr="00FE2422">
        <w:rPr>
          <w:sz w:val="24"/>
          <w:szCs w:val="24"/>
        </w:rPr>
        <w:t xml:space="preserve"> as an example. Frame captures from brightfield in situ videos by </w:t>
      </w:r>
      <w:r w:rsidR="007C5B04" w:rsidRPr="007C5B04">
        <w:rPr>
          <w:sz w:val="24"/>
          <w:szCs w:val="24"/>
        </w:rPr>
        <w:t>Brad Gemmell following method from Colin et al. 2022.</w:t>
      </w:r>
    </w:p>
    <w:p w14:paraId="2513D97B" w14:textId="075E3B51" w:rsidR="007C5B04" w:rsidRDefault="00463D2E" w:rsidP="00FE2422">
      <w:pPr>
        <w:spacing w:line="480" w:lineRule="auto"/>
        <w:rPr>
          <w:sz w:val="24"/>
          <w:szCs w:val="24"/>
        </w:rPr>
      </w:pPr>
      <w:r>
        <w:rPr>
          <w:noProof/>
          <w:sz w:val="24"/>
          <w:szCs w:val="24"/>
        </w:rPr>
        <w:lastRenderedPageBreak/>
        <w:drawing>
          <wp:inline distT="0" distB="0" distL="0" distR="0" wp14:anchorId="451655A3" wp14:editId="3C37DBB2">
            <wp:extent cx="5943600" cy="3954780"/>
            <wp:effectExtent l="0" t="0" r="0" b="0"/>
            <wp:docPr id="2" name="Picture 2" descr="A picture containing invertebrate, 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invertebrate, art&#10;&#10;Description automatically generated with medium confidenc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954780"/>
                    </a:xfrm>
                    <a:prstGeom prst="rect">
                      <a:avLst/>
                    </a:prstGeom>
                  </pic:spPr>
                </pic:pic>
              </a:graphicData>
            </a:graphic>
          </wp:inline>
        </w:drawing>
      </w:r>
    </w:p>
    <w:p w14:paraId="6C490FCD" w14:textId="5B394223" w:rsidR="00084B90" w:rsidRDefault="00084B90" w:rsidP="00084B90">
      <w:pPr>
        <w:spacing w:line="480" w:lineRule="auto"/>
        <w:rPr>
          <w:sz w:val="24"/>
          <w:szCs w:val="24"/>
        </w:rPr>
      </w:pPr>
      <w:r w:rsidRPr="00FE2422">
        <w:rPr>
          <w:sz w:val="24"/>
          <w:szCs w:val="24"/>
        </w:rPr>
        <w:t xml:space="preserve">Figure 2. Adult salp colonies representing every distinct colonial architecture observed across all salp species. </w:t>
      </w:r>
      <w:r w:rsidR="007C5B04" w:rsidRPr="007C5B04">
        <w:rPr>
          <w:sz w:val="24"/>
          <w:szCs w:val="24"/>
        </w:rPr>
        <w:t>(A) transversal chain (</w:t>
      </w:r>
      <w:r w:rsidR="007C5B04" w:rsidRPr="007C5B04">
        <w:rPr>
          <w:i/>
          <w:iCs/>
          <w:sz w:val="24"/>
          <w:szCs w:val="24"/>
        </w:rPr>
        <w:t>Pegea</w:t>
      </w:r>
      <w:r w:rsidR="007C5B04" w:rsidRPr="007C5B04">
        <w:rPr>
          <w:sz w:val="24"/>
          <w:szCs w:val="24"/>
        </w:rPr>
        <w:t xml:space="preserve"> sp.), (B) whorl (</w:t>
      </w:r>
      <w:r w:rsidR="007C5B04" w:rsidRPr="007C5B04">
        <w:rPr>
          <w:i/>
          <w:iCs/>
          <w:sz w:val="24"/>
          <w:szCs w:val="24"/>
        </w:rPr>
        <w:t>C</w:t>
      </w:r>
      <w:r w:rsidR="007C5B04">
        <w:rPr>
          <w:i/>
          <w:iCs/>
          <w:sz w:val="24"/>
          <w:szCs w:val="24"/>
        </w:rPr>
        <w:t>yclosalpa</w:t>
      </w:r>
      <w:r w:rsidR="007C5B04" w:rsidRPr="007C5B04">
        <w:rPr>
          <w:i/>
          <w:iCs/>
          <w:sz w:val="24"/>
          <w:szCs w:val="24"/>
        </w:rPr>
        <w:t xml:space="preserve"> affinis</w:t>
      </w:r>
      <w:r w:rsidR="007C5B04" w:rsidRPr="007C5B04">
        <w:rPr>
          <w:sz w:val="24"/>
          <w:szCs w:val="24"/>
        </w:rPr>
        <w:t>), (C) cluster (</w:t>
      </w:r>
      <w:r w:rsidR="007C5B04" w:rsidRPr="007C5B04">
        <w:rPr>
          <w:i/>
          <w:iCs/>
          <w:sz w:val="24"/>
          <w:szCs w:val="24"/>
        </w:rPr>
        <w:t>C</w:t>
      </w:r>
      <w:r w:rsidR="007C5B04">
        <w:rPr>
          <w:i/>
          <w:iCs/>
          <w:sz w:val="24"/>
          <w:szCs w:val="24"/>
        </w:rPr>
        <w:t>yclosalpa</w:t>
      </w:r>
      <w:r w:rsidR="007C5B04" w:rsidRPr="007C5B04">
        <w:rPr>
          <w:i/>
          <w:iCs/>
          <w:sz w:val="24"/>
          <w:szCs w:val="24"/>
        </w:rPr>
        <w:t xml:space="preserve"> </w:t>
      </w:r>
      <w:proofErr w:type="spellStart"/>
      <w:r w:rsidR="007C5B04" w:rsidRPr="007C5B04">
        <w:rPr>
          <w:i/>
          <w:iCs/>
          <w:sz w:val="24"/>
          <w:szCs w:val="24"/>
        </w:rPr>
        <w:t>sewelli</w:t>
      </w:r>
      <w:proofErr w:type="spellEnd"/>
      <w:r w:rsidR="007C5B04" w:rsidRPr="007C5B04">
        <w:rPr>
          <w:sz w:val="24"/>
          <w:szCs w:val="24"/>
        </w:rPr>
        <w:t>), (D) helical chain (</w:t>
      </w:r>
      <w:r w:rsidR="007C5B04" w:rsidRPr="007C5B04">
        <w:rPr>
          <w:i/>
          <w:iCs/>
          <w:sz w:val="24"/>
          <w:szCs w:val="24"/>
        </w:rPr>
        <w:t>H</w:t>
      </w:r>
      <w:r w:rsidR="007C5B04">
        <w:rPr>
          <w:i/>
          <w:iCs/>
          <w:sz w:val="24"/>
          <w:szCs w:val="24"/>
        </w:rPr>
        <w:t>elicosalpa</w:t>
      </w:r>
      <w:r w:rsidR="007C5B04" w:rsidRPr="007C5B04">
        <w:rPr>
          <w:i/>
          <w:iCs/>
          <w:sz w:val="24"/>
          <w:szCs w:val="24"/>
        </w:rPr>
        <w:t xml:space="preserve"> virgula</w:t>
      </w:r>
      <w:r w:rsidR="007C5B04">
        <w:rPr>
          <w:i/>
          <w:iCs/>
          <w:sz w:val="24"/>
          <w:szCs w:val="24"/>
        </w:rPr>
        <w:t xml:space="preserve"> </w:t>
      </w:r>
      <w:r w:rsidR="007C5B04" w:rsidRPr="007C5B04">
        <w:rPr>
          <w:sz w:val="24"/>
          <w:szCs w:val="24"/>
        </w:rPr>
        <w:t xml:space="preserve">(Vogt, 1854), photograph by Nils </w:t>
      </w:r>
      <w:proofErr w:type="spellStart"/>
      <w:r w:rsidR="007C5B04" w:rsidRPr="007C5B04">
        <w:rPr>
          <w:sz w:val="24"/>
          <w:szCs w:val="24"/>
        </w:rPr>
        <w:t>Aukan</w:t>
      </w:r>
      <w:proofErr w:type="spellEnd"/>
      <w:r w:rsidR="007C5B04" w:rsidRPr="007C5B04">
        <w:rPr>
          <w:sz w:val="24"/>
          <w:szCs w:val="24"/>
        </w:rPr>
        <w:t xml:space="preserve">), </w:t>
      </w:r>
      <w:del w:id="397" w:author="Alejandro Damian Serrano" w:date="2023-07-06T15:05:00Z">
        <w:r w:rsidR="007C5B04" w:rsidRPr="007C5B04" w:rsidDel="00194617">
          <w:rPr>
            <w:sz w:val="24"/>
            <w:szCs w:val="24"/>
          </w:rPr>
          <w:delText>(E)</w:delText>
        </w:r>
      </w:del>
      <w:ins w:id="398" w:author="Alejandro Damian Serrano" w:date="2023-07-06T15:05:00Z">
        <w:r w:rsidR="00194617">
          <w:rPr>
            <w:sz w:val="24"/>
            <w:szCs w:val="24"/>
          </w:rPr>
          <w:t>©</w:t>
        </w:r>
      </w:ins>
      <w:r w:rsidR="007C5B04" w:rsidRPr="007C5B04">
        <w:rPr>
          <w:sz w:val="24"/>
          <w:szCs w:val="24"/>
        </w:rPr>
        <w:t xml:space="preserve"> oblique chain (</w:t>
      </w:r>
      <w:r w:rsidR="007C5B04" w:rsidRPr="007C5B04">
        <w:rPr>
          <w:i/>
          <w:iCs/>
          <w:sz w:val="24"/>
          <w:szCs w:val="24"/>
        </w:rPr>
        <w:t xml:space="preserve">Thalia </w:t>
      </w:r>
      <w:proofErr w:type="spellStart"/>
      <w:r w:rsidR="007C5B04" w:rsidRPr="007C5B04">
        <w:rPr>
          <w:i/>
          <w:iCs/>
          <w:sz w:val="24"/>
          <w:szCs w:val="24"/>
        </w:rPr>
        <w:t>longicauda</w:t>
      </w:r>
      <w:proofErr w:type="spellEnd"/>
      <w:r w:rsidR="007C5B04">
        <w:rPr>
          <w:sz w:val="24"/>
          <w:szCs w:val="24"/>
        </w:rPr>
        <w:t xml:space="preserve"> </w:t>
      </w:r>
      <w:r w:rsidR="007C5B04" w:rsidRPr="007C5B04">
        <w:rPr>
          <w:sz w:val="24"/>
          <w:szCs w:val="24"/>
        </w:rPr>
        <w:t>(</w:t>
      </w:r>
      <w:proofErr w:type="spellStart"/>
      <w:r w:rsidR="007C5B04" w:rsidRPr="007C5B04">
        <w:rPr>
          <w:sz w:val="24"/>
          <w:szCs w:val="24"/>
        </w:rPr>
        <w:t>Quoy</w:t>
      </w:r>
      <w:proofErr w:type="spellEnd"/>
      <w:r w:rsidR="007C5B04" w:rsidRPr="007C5B04">
        <w:rPr>
          <w:sz w:val="24"/>
          <w:szCs w:val="24"/>
        </w:rPr>
        <w:t xml:space="preserve"> &amp; </w:t>
      </w:r>
      <w:proofErr w:type="spellStart"/>
      <w:r w:rsidR="007C5B04" w:rsidRPr="007C5B04">
        <w:rPr>
          <w:sz w:val="24"/>
          <w:szCs w:val="24"/>
        </w:rPr>
        <w:t>Gaimard</w:t>
      </w:r>
      <w:proofErr w:type="spellEnd"/>
      <w:r w:rsidR="007C5B04" w:rsidRPr="007C5B04">
        <w:rPr>
          <w:sz w:val="24"/>
          <w:szCs w:val="24"/>
        </w:rPr>
        <w:t>, 1824)), (F) bipinnate chain (</w:t>
      </w:r>
      <w:proofErr w:type="spellStart"/>
      <w:r w:rsidR="007C5B04" w:rsidRPr="007C5B04">
        <w:rPr>
          <w:i/>
          <w:iCs/>
          <w:sz w:val="24"/>
          <w:szCs w:val="24"/>
        </w:rPr>
        <w:t>Ritteriella</w:t>
      </w:r>
      <w:proofErr w:type="spellEnd"/>
      <w:r w:rsidR="007C5B04" w:rsidRPr="007C5B04">
        <w:rPr>
          <w:i/>
          <w:iCs/>
          <w:sz w:val="24"/>
          <w:szCs w:val="24"/>
        </w:rPr>
        <w:t xml:space="preserve"> </w:t>
      </w:r>
      <w:proofErr w:type="spellStart"/>
      <w:r w:rsidR="007C5B04" w:rsidRPr="007C5B04">
        <w:rPr>
          <w:i/>
          <w:iCs/>
          <w:sz w:val="24"/>
          <w:szCs w:val="24"/>
        </w:rPr>
        <w:t>amboinensis</w:t>
      </w:r>
      <w:proofErr w:type="spellEnd"/>
      <w:r w:rsidR="007C5B04">
        <w:rPr>
          <w:i/>
          <w:iCs/>
          <w:sz w:val="24"/>
          <w:szCs w:val="24"/>
        </w:rPr>
        <w:t xml:space="preserve"> </w:t>
      </w:r>
      <w:r w:rsidR="007C5B04" w:rsidRPr="007C5B04">
        <w:rPr>
          <w:sz w:val="24"/>
          <w:szCs w:val="24"/>
        </w:rPr>
        <w:t>(</w:t>
      </w:r>
      <w:proofErr w:type="spellStart"/>
      <w:r w:rsidR="007C5B04" w:rsidRPr="007C5B04">
        <w:rPr>
          <w:sz w:val="24"/>
          <w:szCs w:val="24"/>
        </w:rPr>
        <w:t>Apstein</w:t>
      </w:r>
      <w:proofErr w:type="spellEnd"/>
      <w:r w:rsidR="007C5B04" w:rsidRPr="007C5B04">
        <w:rPr>
          <w:sz w:val="24"/>
          <w:szCs w:val="24"/>
        </w:rPr>
        <w:t>, 1904)). Frame captures A, B, C, E, F, G from brightfield in situ videos by Brad Gemmell.</w:t>
      </w:r>
    </w:p>
    <w:p w14:paraId="096F666A" w14:textId="5C7E9C5A" w:rsidR="00084B90" w:rsidRPr="00FE2422" w:rsidRDefault="00463D2E" w:rsidP="00084B90">
      <w:pPr>
        <w:spacing w:line="480" w:lineRule="auto"/>
        <w:rPr>
          <w:sz w:val="24"/>
          <w:szCs w:val="24"/>
        </w:rPr>
      </w:pPr>
      <w:r>
        <w:rPr>
          <w:noProof/>
          <w:sz w:val="24"/>
          <w:szCs w:val="24"/>
        </w:rPr>
        <w:lastRenderedPageBreak/>
        <w:drawing>
          <wp:inline distT="0" distB="0" distL="0" distR="0" wp14:anchorId="00410802" wp14:editId="151B3D78">
            <wp:extent cx="5943600" cy="3902710"/>
            <wp:effectExtent l="0" t="0" r="0" b="0"/>
            <wp:docPr id="3" name="Picture 3" descr="A collage of different types of sea creatur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collage of different types of sea creatures&#10;&#10;Description automatically generated with low confidenc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902710"/>
                    </a:xfrm>
                    <a:prstGeom prst="rect">
                      <a:avLst/>
                    </a:prstGeom>
                  </pic:spPr>
                </pic:pic>
              </a:graphicData>
            </a:graphic>
          </wp:inline>
        </w:drawing>
      </w:r>
    </w:p>
    <w:p w14:paraId="3B5164B7" w14:textId="11F08463" w:rsidR="00084B90" w:rsidRDefault="00084B90" w:rsidP="00084B90">
      <w:pPr>
        <w:spacing w:line="480" w:lineRule="auto"/>
        <w:rPr>
          <w:sz w:val="24"/>
          <w:szCs w:val="24"/>
        </w:rPr>
      </w:pPr>
      <w:r w:rsidRPr="00FE2422">
        <w:rPr>
          <w:sz w:val="24"/>
          <w:szCs w:val="24"/>
        </w:rPr>
        <w:t xml:space="preserve">Figure 3. Developing blastozooid colonies produced by the budding stolons of solitary oozooids across different salp architectures. </w:t>
      </w:r>
      <w:r w:rsidR="007C5B04" w:rsidRPr="007C5B04">
        <w:rPr>
          <w:sz w:val="24"/>
          <w:szCs w:val="24"/>
        </w:rPr>
        <w:t>(A) transversal chain buds (</w:t>
      </w:r>
      <w:r w:rsidR="007C5B04" w:rsidRPr="007C5B04">
        <w:rPr>
          <w:i/>
          <w:iCs/>
          <w:sz w:val="24"/>
          <w:szCs w:val="24"/>
        </w:rPr>
        <w:t>Pegea</w:t>
      </w:r>
      <w:r w:rsidR="007C5B04" w:rsidRPr="007C5B04">
        <w:rPr>
          <w:sz w:val="24"/>
          <w:szCs w:val="24"/>
        </w:rPr>
        <w:t xml:space="preserve"> sp.), (B) oblique chain buds (</w:t>
      </w:r>
      <w:proofErr w:type="spellStart"/>
      <w:r w:rsidR="007C5B04" w:rsidRPr="007C5B04">
        <w:rPr>
          <w:i/>
          <w:iCs/>
          <w:sz w:val="24"/>
          <w:szCs w:val="24"/>
        </w:rPr>
        <w:t>Thetys</w:t>
      </w:r>
      <w:proofErr w:type="spellEnd"/>
      <w:r w:rsidR="007C5B04" w:rsidRPr="007C5B04">
        <w:rPr>
          <w:i/>
          <w:iCs/>
          <w:sz w:val="24"/>
          <w:szCs w:val="24"/>
        </w:rPr>
        <w:t xml:space="preserve"> vagina</w:t>
      </w:r>
      <w:r w:rsidR="007C5B04" w:rsidRPr="007C5B04">
        <w:rPr>
          <w:sz w:val="24"/>
          <w:szCs w:val="24"/>
        </w:rPr>
        <w:t>), (C) linear chain buds (</w:t>
      </w:r>
      <w:r w:rsidR="007C5B04" w:rsidRPr="00463D2E">
        <w:rPr>
          <w:i/>
          <w:iCs/>
          <w:sz w:val="24"/>
          <w:szCs w:val="24"/>
        </w:rPr>
        <w:t>Iasis cylindrica</w:t>
      </w:r>
      <w:r w:rsidR="007C5B04" w:rsidRPr="007C5B04">
        <w:rPr>
          <w:sz w:val="24"/>
          <w:szCs w:val="24"/>
        </w:rPr>
        <w:t>), (D) bipinnate chain buds (</w:t>
      </w:r>
      <w:r w:rsidR="007C5B04">
        <w:rPr>
          <w:i/>
          <w:iCs/>
          <w:sz w:val="24"/>
          <w:szCs w:val="24"/>
        </w:rPr>
        <w:t>R.</w:t>
      </w:r>
      <w:r w:rsidR="007C5B04" w:rsidRPr="007C5B04">
        <w:rPr>
          <w:i/>
          <w:iCs/>
          <w:sz w:val="24"/>
          <w:szCs w:val="24"/>
        </w:rPr>
        <w:t xml:space="preserve"> </w:t>
      </w:r>
      <w:proofErr w:type="spellStart"/>
      <w:r w:rsidR="007C5B04" w:rsidRPr="007C5B04">
        <w:rPr>
          <w:i/>
          <w:iCs/>
          <w:sz w:val="24"/>
          <w:szCs w:val="24"/>
        </w:rPr>
        <w:t>amboinensis</w:t>
      </w:r>
      <w:proofErr w:type="spellEnd"/>
      <w:r w:rsidR="007C5B04" w:rsidRPr="007C5B04">
        <w:rPr>
          <w:sz w:val="24"/>
          <w:szCs w:val="24"/>
        </w:rPr>
        <w:t>), (E) whorl buds (</w:t>
      </w:r>
      <w:r w:rsidR="007C5B04" w:rsidRPr="007C5B04">
        <w:rPr>
          <w:i/>
          <w:iCs/>
          <w:sz w:val="24"/>
          <w:szCs w:val="24"/>
        </w:rPr>
        <w:t>C</w:t>
      </w:r>
      <w:r w:rsidR="007C5B04">
        <w:rPr>
          <w:i/>
          <w:iCs/>
          <w:sz w:val="24"/>
          <w:szCs w:val="24"/>
        </w:rPr>
        <w:t>.</w:t>
      </w:r>
      <w:r w:rsidR="007C5B04" w:rsidRPr="007C5B04">
        <w:rPr>
          <w:i/>
          <w:iCs/>
          <w:sz w:val="24"/>
          <w:szCs w:val="24"/>
        </w:rPr>
        <w:t xml:space="preserve"> affinis</w:t>
      </w:r>
      <w:r w:rsidR="007C5B04" w:rsidRPr="007C5B04">
        <w:rPr>
          <w:sz w:val="24"/>
          <w:szCs w:val="24"/>
        </w:rPr>
        <w:t>), (F) cluster buds (</w:t>
      </w:r>
      <w:r w:rsidR="007C5B04" w:rsidRPr="007C5B04">
        <w:rPr>
          <w:i/>
          <w:iCs/>
          <w:sz w:val="24"/>
          <w:szCs w:val="24"/>
        </w:rPr>
        <w:t xml:space="preserve">Cyclosalpa </w:t>
      </w:r>
      <w:proofErr w:type="spellStart"/>
      <w:r w:rsidR="007C5B04" w:rsidRPr="007C5B04">
        <w:rPr>
          <w:i/>
          <w:iCs/>
          <w:sz w:val="24"/>
          <w:szCs w:val="24"/>
        </w:rPr>
        <w:t>polae</w:t>
      </w:r>
      <w:proofErr w:type="spellEnd"/>
      <w:r w:rsidR="007C5B04" w:rsidRPr="007C5B04">
        <w:rPr>
          <w:sz w:val="24"/>
          <w:szCs w:val="24"/>
        </w:rPr>
        <w:t>), (G) helical chain buds (</w:t>
      </w:r>
      <w:r w:rsidR="007C5B04" w:rsidRPr="007C5B04">
        <w:rPr>
          <w:i/>
          <w:iCs/>
          <w:sz w:val="24"/>
          <w:szCs w:val="24"/>
        </w:rPr>
        <w:t>H</w:t>
      </w:r>
      <w:r w:rsidR="007C5B04">
        <w:rPr>
          <w:i/>
          <w:iCs/>
          <w:sz w:val="24"/>
          <w:szCs w:val="24"/>
        </w:rPr>
        <w:t>.</w:t>
      </w:r>
      <w:r w:rsidR="007C5B04" w:rsidRPr="007C5B04">
        <w:rPr>
          <w:i/>
          <w:iCs/>
          <w:sz w:val="24"/>
          <w:szCs w:val="24"/>
        </w:rPr>
        <w:t xml:space="preserve"> virgula</w:t>
      </w:r>
      <w:r w:rsidR="007C5B04" w:rsidRPr="007C5B04">
        <w:rPr>
          <w:sz w:val="24"/>
          <w:szCs w:val="24"/>
        </w:rPr>
        <w:t>, photograph by David Wrobel).</w:t>
      </w:r>
    </w:p>
    <w:p w14:paraId="7E5C649C" w14:textId="618A9384" w:rsidR="00084B90" w:rsidRDefault="00463D2E" w:rsidP="00084B90">
      <w:pPr>
        <w:spacing w:line="480" w:lineRule="auto"/>
        <w:rPr>
          <w:sz w:val="24"/>
          <w:szCs w:val="24"/>
        </w:rPr>
      </w:pPr>
      <w:r>
        <w:rPr>
          <w:noProof/>
          <w:sz w:val="24"/>
          <w:szCs w:val="24"/>
        </w:rPr>
        <w:lastRenderedPageBreak/>
        <w:drawing>
          <wp:inline distT="0" distB="0" distL="0" distR="0" wp14:anchorId="1C4A2365" wp14:editId="10A2378D">
            <wp:extent cx="5943600" cy="5502910"/>
            <wp:effectExtent l="0" t="0" r="0" b="0"/>
            <wp:docPr id="4" name="Picture 4" descr="A picture containing text, screenshot, diagram, graphic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ext, screenshot, diagram, graphic design&#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5502910"/>
                    </a:xfrm>
                    <a:prstGeom prst="rect">
                      <a:avLst/>
                    </a:prstGeom>
                  </pic:spPr>
                </pic:pic>
              </a:graphicData>
            </a:graphic>
          </wp:inline>
        </w:drawing>
      </w:r>
    </w:p>
    <w:p w14:paraId="385402A5" w14:textId="3E816489" w:rsidR="004413FA" w:rsidRDefault="00084B90" w:rsidP="00FE2422">
      <w:pPr>
        <w:spacing w:line="480" w:lineRule="auto"/>
        <w:rPr>
          <w:sz w:val="24"/>
          <w:szCs w:val="24"/>
        </w:rPr>
      </w:pPr>
      <w:r w:rsidRPr="00FE2422">
        <w:rPr>
          <w:sz w:val="24"/>
          <w:szCs w:val="24"/>
        </w:rPr>
        <w:t xml:space="preserve">Figure 4. (A) Definition of the homologous universal axes and planes of observation relative to the orientation of the colony in the early transversal chain stage. (B) Diagrams representing the cross-sectional views of a transversal chain from each of these three planes of observation. (C) Photographs of a transversal chain of early-developing </w:t>
      </w:r>
      <w:r w:rsidRPr="00FE2422">
        <w:rPr>
          <w:i/>
          <w:sz w:val="24"/>
          <w:szCs w:val="24"/>
        </w:rPr>
        <w:t>Pegea</w:t>
      </w:r>
      <w:r w:rsidRPr="00FE2422">
        <w:rPr>
          <w:sz w:val="24"/>
          <w:szCs w:val="24"/>
        </w:rPr>
        <w:t xml:space="preserve"> sp. blastozooids taken from each of the abovementioned orientations.</w:t>
      </w:r>
    </w:p>
    <w:p w14:paraId="04FAA953" w14:textId="77777777" w:rsidR="00084B90" w:rsidRDefault="00084B90" w:rsidP="00FE2422">
      <w:pPr>
        <w:spacing w:line="480" w:lineRule="auto"/>
        <w:rPr>
          <w:sz w:val="24"/>
          <w:szCs w:val="24"/>
        </w:rPr>
      </w:pPr>
    </w:p>
    <w:p w14:paraId="25421D23" w14:textId="2E1634C5" w:rsidR="00463D2E" w:rsidRDefault="00E37D0F" w:rsidP="00FE2422">
      <w:pPr>
        <w:spacing w:line="480" w:lineRule="auto"/>
        <w:rPr>
          <w:sz w:val="24"/>
          <w:szCs w:val="24"/>
        </w:rPr>
      </w:pPr>
      <w:ins w:id="399" w:author="Alejandro Damian Serrano" w:date="2023-07-06T15:07:00Z">
        <w:r>
          <w:rPr>
            <w:noProof/>
            <w:sz w:val="24"/>
            <w:szCs w:val="24"/>
          </w:rPr>
          <w:lastRenderedPageBreak/>
          <w:drawing>
            <wp:inline distT="0" distB="0" distL="0" distR="0" wp14:anchorId="24F3341F" wp14:editId="43E18F54">
              <wp:extent cx="5943600" cy="5024120"/>
              <wp:effectExtent l="0" t="0" r="0" b="5080"/>
              <wp:docPr id="7" name="Picture 7" descr="A chart of different types of objec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chart of different types of objects&#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5024120"/>
                      </a:xfrm>
                      <a:prstGeom prst="rect">
                        <a:avLst/>
                      </a:prstGeom>
                    </pic:spPr>
                  </pic:pic>
                </a:graphicData>
              </a:graphic>
            </wp:inline>
          </w:drawing>
        </w:r>
      </w:ins>
      <w:del w:id="400" w:author="Alejandro Damian Serrano" w:date="2023-07-06T15:06:00Z">
        <w:r w:rsidR="00463D2E" w:rsidDel="00194617">
          <w:rPr>
            <w:noProof/>
            <w:sz w:val="24"/>
            <w:szCs w:val="24"/>
          </w:rPr>
          <w:drawing>
            <wp:inline distT="0" distB="0" distL="0" distR="0" wp14:anchorId="0A5FF25C" wp14:editId="500578A7">
              <wp:extent cx="5943600" cy="6196330"/>
              <wp:effectExtent l="0" t="0" r="0" b="1270"/>
              <wp:docPr id="5" name="Picture 5" descr="A picture containing text, handwriting, black and white,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text, handwriting, black and white, font&#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6196330"/>
                      </a:xfrm>
                      <a:prstGeom prst="rect">
                        <a:avLst/>
                      </a:prstGeom>
                    </pic:spPr>
                  </pic:pic>
                </a:graphicData>
              </a:graphic>
            </wp:inline>
          </w:drawing>
        </w:r>
      </w:del>
    </w:p>
    <w:p w14:paraId="527D8A48" w14:textId="2C3DC38F" w:rsidR="004413FA" w:rsidRDefault="00084B90" w:rsidP="00FE2422">
      <w:pPr>
        <w:spacing w:line="480" w:lineRule="auto"/>
        <w:rPr>
          <w:sz w:val="24"/>
          <w:szCs w:val="24"/>
        </w:rPr>
      </w:pPr>
      <w:r w:rsidRPr="00FE2422">
        <w:rPr>
          <w:sz w:val="24"/>
          <w:szCs w:val="24"/>
        </w:rPr>
        <w:t xml:space="preserve">Figure 5. Sketches of individual zooids and adult colonies representative of every architecture as viewed from each </w:t>
      </w:r>
      <w:r w:rsidR="007C5B04">
        <w:rPr>
          <w:sz w:val="24"/>
          <w:szCs w:val="24"/>
        </w:rPr>
        <w:t>plane</w:t>
      </w:r>
      <w:r w:rsidRPr="00FE2422">
        <w:rPr>
          <w:sz w:val="24"/>
          <w:szCs w:val="24"/>
        </w:rPr>
        <w:t xml:space="preserve"> of observation</w:t>
      </w:r>
      <w:ins w:id="401" w:author="Alejandro Damian Serrano" w:date="2023-07-06T15:05:00Z">
        <w:r w:rsidR="00194617">
          <w:rPr>
            <w:sz w:val="24"/>
            <w:szCs w:val="24"/>
          </w:rPr>
          <w:t>, with key</w:t>
        </w:r>
      </w:ins>
      <w:ins w:id="402" w:author="Alejandro Damian Serrano" w:date="2023-07-06T15:06:00Z">
        <w:r w:rsidR="00194617">
          <w:rPr>
            <w:sz w:val="24"/>
            <w:szCs w:val="24"/>
          </w:rPr>
          <w:t xml:space="preserve"> structures labeled</w:t>
        </w:r>
      </w:ins>
      <w:r w:rsidRPr="00FE2422">
        <w:rPr>
          <w:sz w:val="24"/>
          <w:szCs w:val="24"/>
        </w:rPr>
        <w:t>.</w:t>
      </w:r>
      <w:ins w:id="403" w:author="Alejandro Damian Serrano" w:date="2023-07-06T15:06:00Z">
        <w:r w:rsidR="00194617">
          <w:rPr>
            <w:sz w:val="24"/>
            <w:szCs w:val="24"/>
          </w:rPr>
          <w:t xml:space="preserve"> The rightmost column lists the species in which these terminal architectures were observed.</w:t>
        </w:r>
      </w:ins>
    </w:p>
    <w:p w14:paraId="214DFD8E" w14:textId="2FE9D5DE" w:rsidR="00084B90" w:rsidRDefault="00463D2E" w:rsidP="00FE2422">
      <w:pPr>
        <w:spacing w:line="480" w:lineRule="auto"/>
        <w:rPr>
          <w:sz w:val="24"/>
          <w:szCs w:val="24"/>
        </w:rPr>
      </w:pPr>
      <w:r>
        <w:rPr>
          <w:noProof/>
          <w:sz w:val="24"/>
          <w:szCs w:val="24"/>
        </w:rPr>
        <w:lastRenderedPageBreak/>
        <w:drawing>
          <wp:inline distT="0" distB="0" distL="0" distR="0" wp14:anchorId="38BE784C" wp14:editId="78E84DA6">
            <wp:extent cx="5943600" cy="3315970"/>
            <wp:effectExtent l="0" t="0" r="0" b="0"/>
            <wp:docPr id="6" name="Picture 6" descr="A picture containing text, pattern,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ext, pattern, design&#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315970"/>
                    </a:xfrm>
                    <a:prstGeom prst="rect">
                      <a:avLst/>
                    </a:prstGeom>
                  </pic:spPr>
                </pic:pic>
              </a:graphicData>
            </a:graphic>
          </wp:inline>
        </w:drawing>
      </w:r>
    </w:p>
    <w:p w14:paraId="7A7D7278" w14:textId="335BE46F" w:rsidR="004413FA" w:rsidRDefault="004413FA" w:rsidP="00FE2422">
      <w:pPr>
        <w:spacing w:line="480" w:lineRule="auto"/>
        <w:rPr>
          <w:sz w:val="24"/>
          <w:szCs w:val="24"/>
        </w:rPr>
      </w:pPr>
      <w:r w:rsidRPr="00FE2422">
        <w:rPr>
          <w:sz w:val="24"/>
          <w:szCs w:val="24"/>
        </w:rPr>
        <w:t xml:space="preserve">Figure 6. </w:t>
      </w:r>
      <w:ins w:id="404" w:author="Alejandro Damian Serrano" w:date="2023-07-06T15:07:00Z">
        <w:r w:rsidR="00E37D0F">
          <w:rPr>
            <w:sz w:val="24"/>
            <w:szCs w:val="24"/>
          </w:rPr>
          <w:t>Hypothesized d</w:t>
        </w:r>
      </w:ins>
      <w:del w:id="405" w:author="Alejandro Damian Serrano" w:date="2023-07-06T15:07:00Z">
        <w:r w:rsidRPr="00FE2422" w:rsidDel="00E37D0F">
          <w:rPr>
            <w:sz w:val="24"/>
            <w:szCs w:val="24"/>
          </w:rPr>
          <w:delText>D</w:delText>
        </w:r>
      </w:del>
      <w:r w:rsidRPr="00FE2422">
        <w:rPr>
          <w:sz w:val="24"/>
          <w:szCs w:val="24"/>
        </w:rPr>
        <w:t>evelopmental transition pathways</w:t>
      </w:r>
      <w:ins w:id="406" w:author="Alejandro Damian Serrano" w:date="2023-07-06T15:07:00Z">
        <w:r w:rsidR="00E37D0F">
          <w:rPr>
            <w:sz w:val="24"/>
            <w:szCs w:val="24"/>
          </w:rPr>
          <w:t xml:space="preserve"> (solid arrows)</w:t>
        </w:r>
      </w:ins>
      <w:r w:rsidRPr="00FE2422">
        <w:rPr>
          <w:sz w:val="24"/>
          <w:szCs w:val="24"/>
        </w:rPr>
        <w:t xml:space="preserve"> and mechanisms</w:t>
      </w:r>
      <w:ins w:id="407" w:author="Alejandro Damian Serrano" w:date="2023-07-06T15:08:00Z">
        <w:r w:rsidR="00E37D0F">
          <w:rPr>
            <w:sz w:val="24"/>
            <w:szCs w:val="24"/>
          </w:rPr>
          <w:t xml:space="preserve"> involved</w:t>
        </w:r>
      </w:ins>
      <w:ins w:id="408" w:author="Alejandro Damian Serrano" w:date="2023-07-06T15:07:00Z">
        <w:r w:rsidR="00E37D0F">
          <w:rPr>
            <w:sz w:val="24"/>
            <w:szCs w:val="24"/>
          </w:rPr>
          <w:t xml:space="preserve"> (solid color boxes associated with each tran</w:t>
        </w:r>
      </w:ins>
      <w:ins w:id="409" w:author="Alejandro Damian Serrano" w:date="2023-07-06T15:08:00Z">
        <w:r w:rsidR="00E37D0F">
          <w:rPr>
            <w:sz w:val="24"/>
            <w:szCs w:val="24"/>
          </w:rPr>
          <w:t>sition by a dotted line)</w:t>
        </w:r>
      </w:ins>
      <w:r w:rsidRPr="00FE2422">
        <w:rPr>
          <w:sz w:val="24"/>
          <w:szCs w:val="24"/>
        </w:rPr>
        <w:t xml:space="preserve"> leading to the different adult blastozooid colony architectures</w:t>
      </w:r>
      <w:ins w:id="410" w:author="Alejandro Damian Serrano" w:date="2023-07-06T15:08:00Z">
        <w:r w:rsidR="00E37D0F">
          <w:rPr>
            <w:sz w:val="24"/>
            <w:szCs w:val="24"/>
          </w:rPr>
          <w:t xml:space="preserve"> (white boxes with colored outlines)</w:t>
        </w:r>
      </w:ins>
      <w:r w:rsidRPr="00FE2422">
        <w:rPr>
          <w:sz w:val="24"/>
          <w:szCs w:val="24"/>
        </w:rPr>
        <w:t>.</w:t>
      </w:r>
      <w:ins w:id="411" w:author="Alejandro Damian Serrano" w:date="2023-07-06T15:10:00Z">
        <w:r w:rsidR="00651BB4">
          <w:rPr>
            <w:sz w:val="24"/>
            <w:szCs w:val="24"/>
          </w:rPr>
          <w:t xml:space="preserve"> All </w:t>
        </w:r>
      </w:ins>
      <w:ins w:id="412" w:author="Alejandro Damian Serrano" w:date="2023-07-06T15:11:00Z">
        <w:r w:rsidR="00651BB4">
          <w:rPr>
            <w:sz w:val="24"/>
            <w:szCs w:val="24"/>
          </w:rPr>
          <w:t>developmental</w:t>
        </w:r>
      </w:ins>
      <w:ins w:id="413" w:author="Alejandro Damian Serrano" w:date="2023-07-06T15:10:00Z">
        <w:r w:rsidR="00651BB4">
          <w:rPr>
            <w:sz w:val="24"/>
            <w:szCs w:val="24"/>
          </w:rPr>
          <w:t xml:space="preserve"> mechanisms are based on observations</w:t>
        </w:r>
      </w:ins>
      <w:ins w:id="414" w:author="Alejandro Damian Serrano" w:date="2023-07-06T15:11:00Z">
        <w:r w:rsidR="00651BB4">
          <w:rPr>
            <w:sz w:val="24"/>
            <w:szCs w:val="24"/>
          </w:rPr>
          <w:t xml:space="preserve"> of colonial development, except those involved in the bipinnate architecture, which are hypothetical and based on comparisons between adult architectures.</w:t>
        </w:r>
      </w:ins>
      <w:r w:rsidRPr="00FE2422">
        <w:rPr>
          <w:sz w:val="24"/>
          <w:szCs w:val="24"/>
        </w:rPr>
        <w:t xml:space="preserve"> The transversal architecture is found in the earliest developmental stage of every species as well as in the adult stage of some </w:t>
      </w:r>
      <w:del w:id="415" w:author="Alejandro Damian Serrano" w:date="2023-07-06T15:11:00Z">
        <w:r w:rsidRPr="00FE2422" w:rsidDel="00651BB4">
          <w:rPr>
            <w:sz w:val="24"/>
            <w:szCs w:val="24"/>
          </w:rPr>
          <w:delText>species</w:delText>
        </w:r>
      </w:del>
      <w:ins w:id="416" w:author="Alejandro Damian Serrano" w:date="2023-07-06T15:11:00Z">
        <w:r w:rsidR="00651BB4" w:rsidRPr="00FE2422">
          <w:rPr>
            <w:sz w:val="24"/>
            <w:szCs w:val="24"/>
          </w:rPr>
          <w:t>species</w:t>
        </w:r>
        <w:r w:rsidR="00651BB4">
          <w:rPr>
            <w:sz w:val="24"/>
            <w:szCs w:val="24"/>
          </w:rPr>
          <w:t xml:space="preserve"> and</w:t>
        </w:r>
      </w:ins>
      <w:ins w:id="417" w:author="Alejandro Damian Serrano" w:date="2023-07-06T15:09:00Z">
        <w:r w:rsidR="00E37D0F">
          <w:rPr>
            <w:sz w:val="24"/>
            <w:szCs w:val="24"/>
          </w:rPr>
          <w:t xml:space="preserve"> has been hypothesized to be ancestral</w:t>
        </w:r>
      </w:ins>
      <w:ins w:id="418" w:author="Alejandro Damian Serrano" w:date="2023-07-06T15:11:00Z">
        <w:r w:rsidR="00651BB4">
          <w:rPr>
            <w:sz w:val="24"/>
            <w:szCs w:val="24"/>
          </w:rPr>
          <w:t xml:space="preserve"> to all salps</w:t>
        </w:r>
      </w:ins>
      <w:ins w:id="419" w:author="Alejandro Damian Serrano" w:date="2023-07-06T15:09:00Z">
        <w:r w:rsidR="00E37D0F">
          <w:rPr>
            <w:sz w:val="24"/>
            <w:szCs w:val="24"/>
          </w:rPr>
          <w:t xml:space="preserve"> (</w:t>
        </w:r>
        <w:proofErr w:type="spellStart"/>
        <w:r w:rsidR="00E37D0F">
          <w:rPr>
            <w:sz w:val="24"/>
            <w:szCs w:val="24"/>
          </w:rPr>
          <w:t>Madin</w:t>
        </w:r>
        <w:proofErr w:type="spellEnd"/>
        <w:r w:rsidR="00E37D0F">
          <w:rPr>
            <w:sz w:val="24"/>
            <w:szCs w:val="24"/>
          </w:rPr>
          <w:t xml:space="preserve"> 1990)</w:t>
        </w:r>
      </w:ins>
      <w:r w:rsidRPr="00FE2422">
        <w:rPr>
          <w:sz w:val="24"/>
          <w:szCs w:val="24"/>
        </w:rPr>
        <w:t>.</w:t>
      </w:r>
    </w:p>
    <w:p w14:paraId="7BC3B18E" w14:textId="61E4114E" w:rsidR="00E465C2" w:rsidRDefault="00E465C2" w:rsidP="00FE2422">
      <w:pPr>
        <w:spacing w:line="480" w:lineRule="auto"/>
        <w:rPr>
          <w:sz w:val="24"/>
          <w:szCs w:val="24"/>
        </w:rPr>
      </w:pPr>
    </w:p>
    <w:p w14:paraId="0578CFFB" w14:textId="5B55B92C" w:rsidR="00E465C2" w:rsidRPr="00E465C2" w:rsidRDefault="00E465C2" w:rsidP="00FE2422">
      <w:pPr>
        <w:spacing w:line="480" w:lineRule="auto"/>
        <w:rPr>
          <w:b/>
          <w:bCs/>
          <w:sz w:val="24"/>
          <w:szCs w:val="24"/>
        </w:rPr>
      </w:pPr>
      <w:r w:rsidRPr="00E465C2">
        <w:rPr>
          <w:b/>
          <w:bCs/>
          <w:sz w:val="24"/>
          <w:szCs w:val="24"/>
        </w:rPr>
        <w:t>Ethical Care Considerations</w:t>
      </w:r>
    </w:p>
    <w:p w14:paraId="02ADBF1B" w14:textId="29A07D41" w:rsidR="00E465C2" w:rsidRDefault="00E465C2" w:rsidP="00FE2422">
      <w:pPr>
        <w:spacing w:line="480" w:lineRule="auto"/>
        <w:rPr>
          <w:sz w:val="24"/>
          <w:szCs w:val="24"/>
        </w:rPr>
      </w:pPr>
      <w:r w:rsidRPr="00E465C2">
        <w:rPr>
          <w:sz w:val="24"/>
          <w:szCs w:val="24"/>
        </w:rPr>
        <w:t>Our specimen collection and protocol were compliant with all local regulations. Since no vertebrates or cephalopods were involved, we did not need oversight from an animal care board.</w:t>
      </w:r>
    </w:p>
    <w:p w14:paraId="0CF1E1CF" w14:textId="219D437C" w:rsidR="00E465C2" w:rsidRDefault="00E465C2" w:rsidP="00FE2422">
      <w:pPr>
        <w:spacing w:line="480" w:lineRule="auto"/>
        <w:rPr>
          <w:sz w:val="24"/>
          <w:szCs w:val="24"/>
        </w:rPr>
      </w:pPr>
    </w:p>
    <w:p w14:paraId="05E98651" w14:textId="2ACD1929" w:rsidR="00E465C2" w:rsidRPr="00E465C2" w:rsidRDefault="00E465C2" w:rsidP="00FE2422">
      <w:pPr>
        <w:spacing w:line="480" w:lineRule="auto"/>
        <w:rPr>
          <w:b/>
          <w:bCs/>
          <w:sz w:val="24"/>
          <w:szCs w:val="24"/>
        </w:rPr>
      </w:pPr>
      <w:r w:rsidRPr="00E465C2">
        <w:rPr>
          <w:b/>
          <w:bCs/>
          <w:sz w:val="24"/>
          <w:szCs w:val="24"/>
        </w:rPr>
        <w:lastRenderedPageBreak/>
        <w:t>Data Accessibility</w:t>
      </w:r>
    </w:p>
    <w:p w14:paraId="79AC36A3" w14:textId="35D96E58" w:rsidR="00E465C2" w:rsidRPr="004413FA" w:rsidRDefault="00E465C2" w:rsidP="00FE2422">
      <w:pPr>
        <w:spacing w:line="480" w:lineRule="auto"/>
        <w:rPr>
          <w:sz w:val="24"/>
          <w:szCs w:val="24"/>
        </w:rPr>
      </w:pPr>
      <w:r>
        <w:rPr>
          <w:sz w:val="24"/>
          <w:szCs w:val="24"/>
        </w:rPr>
        <w:t>All photographs will be made available in a Dryad repository.</w:t>
      </w:r>
    </w:p>
    <w:sectPr w:rsidR="00E465C2" w:rsidRPr="004413FA" w:rsidSect="00936379">
      <w:footerReference w:type="default" r:id="rId17"/>
      <w:pgSz w:w="12240" w:h="15840"/>
      <w:pgMar w:top="1440" w:right="1440" w:bottom="1440" w:left="1440" w:header="720" w:footer="720" w:gutter="0"/>
      <w:lnNumType w:countBy="1" w:restart="continuous"/>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B4AF319" w14:textId="77777777" w:rsidR="00660DAD" w:rsidRDefault="00660DAD">
      <w:pPr>
        <w:spacing w:line="240" w:lineRule="auto"/>
      </w:pPr>
      <w:r>
        <w:separator/>
      </w:r>
    </w:p>
  </w:endnote>
  <w:endnote w:type="continuationSeparator" w:id="0">
    <w:p w14:paraId="48C4BE83" w14:textId="77777777" w:rsidR="00660DAD" w:rsidRDefault="00660DA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Noto Sans">
    <w:panose1 w:val="020B0502040504020204"/>
    <w:charset w:val="00"/>
    <w:family w:val="swiss"/>
    <w:pitch w:val="variable"/>
    <w:sig w:usb0="E00082FF" w:usb1="400078FF" w:usb2="00000021" w:usb3="00000000" w:csb0="0000019F" w:csb1="00000000"/>
  </w:font>
  <w:font w:name="Roboto">
    <w:panose1 w:val="02000000000000000000"/>
    <w:charset w:val="00"/>
    <w:family w:val="auto"/>
    <w:pitch w:val="variable"/>
    <w:sig w:usb0="E0000AFF" w:usb1="5000217F" w:usb2="00000021" w:usb3="00000000" w:csb0="000001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45DE7A" w14:textId="77777777" w:rsidR="003E4853" w:rsidRDefault="00425DD7">
    <w:pPr>
      <w:jc w:val="right"/>
    </w:pPr>
    <w:r>
      <w:fldChar w:fldCharType="begin"/>
    </w:r>
    <w:r>
      <w:instrText>PAGE</w:instrText>
    </w:r>
    <w:r>
      <w:fldChar w:fldCharType="separate"/>
    </w:r>
    <w:r w:rsidR="00FE2422">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117F170" w14:textId="77777777" w:rsidR="00660DAD" w:rsidRDefault="00660DAD">
      <w:pPr>
        <w:spacing w:line="240" w:lineRule="auto"/>
      </w:pPr>
      <w:r>
        <w:separator/>
      </w:r>
    </w:p>
  </w:footnote>
  <w:footnote w:type="continuationSeparator" w:id="0">
    <w:p w14:paraId="048A2A1F" w14:textId="77777777" w:rsidR="00660DAD" w:rsidRDefault="00660DAD">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6D033BF"/>
    <w:multiLevelType w:val="multilevel"/>
    <w:tmpl w:val="B192DD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245114238">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lejandro Damian Serrano">
    <w15:presenceInfo w15:providerId="AD" w15:userId="S::adamians@uoregon.edu::35f595ca-bc60-4518-a38e-46ba358ebb6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9"/>
  <w:proofState w:spelling="clean" w:grammar="clean"/>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E4853"/>
    <w:rsid w:val="00056C07"/>
    <w:rsid w:val="00084B90"/>
    <w:rsid w:val="000906C9"/>
    <w:rsid w:val="000E47F8"/>
    <w:rsid w:val="00125773"/>
    <w:rsid w:val="001476C8"/>
    <w:rsid w:val="00194617"/>
    <w:rsid w:val="00252565"/>
    <w:rsid w:val="002B79AA"/>
    <w:rsid w:val="002D08A7"/>
    <w:rsid w:val="002D3ADC"/>
    <w:rsid w:val="002F7738"/>
    <w:rsid w:val="00303DAF"/>
    <w:rsid w:val="0033625A"/>
    <w:rsid w:val="003C3E2F"/>
    <w:rsid w:val="003E4853"/>
    <w:rsid w:val="00425DD7"/>
    <w:rsid w:val="004330F8"/>
    <w:rsid w:val="004413FA"/>
    <w:rsid w:val="00445D05"/>
    <w:rsid w:val="0046048A"/>
    <w:rsid w:val="00463D2E"/>
    <w:rsid w:val="00484FC2"/>
    <w:rsid w:val="004C6977"/>
    <w:rsid w:val="004D0641"/>
    <w:rsid w:val="004E47F6"/>
    <w:rsid w:val="00651BB4"/>
    <w:rsid w:val="00660DAD"/>
    <w:rsid w:val="00724C74"/>
    <w:rsid w:val="007B2511"/>
    <w:rsid w:val="007C5B04"/>
    <w:rsid w:val="00831943"/>
    <w:rsid w:val="00936379"/>
    <w:rsid w:val="009A5921"/>
    <w:rsid w:val="00AB206B"/>
    <w:rsid w:val="00B30C44"/>
    <w:rsid w:val="00C4178C"/>
    <w:rsid w:val="00C7783D"/>
    <w:rsid w:val="00D831F7"/>
    <w:rsid w:val="00E37D0F"/>
    <w:rsid w:val="00E465C2"/>
    <w:rsid w:val="00EF0CF3"/>
    <w:rsid w:val="00F15CAF"/>
    <w:rsid w:val="00F91A0D"/>
    <w:rsid w:val="00FE2422"/>
    <w:rsid w:val="00FE623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A7CF70"/>
  <w15:docId w15:val="{4D927996-A8B3-9E40-AE15-BDF8CD7201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character" w:styleId="LineNumber">
    <w:name w:val="line number"/>
    <w:basedOn w:val="DefaultParagraphFont"/>
    <w:uiPriority w:val="99"/>
    <w:semiHidden/>
    <w:unhideWhenUsed/>
    <w:rsid w:val="00936379"/>
  </w:style>
  <w:style w:type="character" w:styleId="Hyperlink">
    <w:name w:val="Hyperlink"/>
    <w:basedOn w:val="DefaultParagraphFont"/>
    <w:uiPriority w:val="99"/>
    <w:unhideWhenUsed/>
    <w:rsid w:val="00C7783D"/>
    <w:rPr>
      <w:color w:val="0000FF" w:themeColor="hyperlink"/>
      <w:u w:val="single"/>
    </w:rPr>
  </w:style>
  <w:style w:type="character" w:styleId="UnresolvedMention">
    <w:name w:val="Unresolved Mention"/>
    <w:basedOn w:val="DefaultParagraphFont"/>
    <w:uiPriority w:val="99"/>
    <w:semiHidden/>
    <w:unhideWhenUsed/>
    <w:rsid w:val="00C7783D"/>
    <w:rPr>
      <w:color w:val="605E5C"/>
      <w:shd w:val="clear" w:color="auto" w:fill="E1DFDD"/>
    </w:rPr>
  </w:style>
  <w:style w:type="paragraph" w:styleId="Revision">
    <w:name w:val="Revision"/>
    <w:hidden/>
    <w:uiPriority w:val="99"/>
    <w:semiHidden/>
    <w:rsid w:val="00056C07"/>
    <w:pPr>
      <w:spacing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565395">
      <w:bodyDiv w:val="1"/>
      <w:marLeft w:val="0"/>
      <w:marRight w:val="0"/>
      <w:marTop w:val="0"/>
      <w:marBottom w:val="0"/>
      <w:divBdr>
        <w:top w:val="none" w:sz="0" w:space="0" w:color="auto"/>
        <w:left w:val="none" w:sz="0" w:space="0" w:color="auto"/>
        <w:bottom w:val="none" w:sz="0" w:space="0" w:color="auto"/>
        <w:right w:val="none" w:sz="0" w:space="0" w:color="auto"/>
      </w:divBdr>
    </w:div>
    <w:div w:id="142427254">
      <w:bodyDiv w:val="1"/>
      <w:marLeft w:val="0"/>
      <w:marRight w:val="0"/>
      <w:marTop w:val="0"/>
      <w:marBottom w:val="0"/>
      <w:divBdr>
        <w:top w:val="none" w:sz="0" w:space="0" w:color="auto"/>
        <w:left w:val="none" w:sz="0" w:space="0" w:color="auto"/>
        <w:bottom w:val="none" w:sz="0" w:space="0" w:color="auto"/>
        <w:right w:val="none" w:sz="0" w:space="0" w:color="auto"/>
      </w:divBdr>
    </w:div>
    <w:div w:id="270087599">
      <w:bodyDiv w:val="1"/>
      <w:marLeft w:val="0"/>
      <w:marRight w:val="0"/>
      <w:marTop w:val="0"/>
      <w:marBottom w:val="0"/>
      <w:divBdr>
        <w:top w:val="none" w:sz="0" w:space="0" w:color="auto"/>
        <w:left w:val="none" w:sz="0" w:space="0" w:color="auto"/>
        <w:bottom w:val="none" w:sz="0" w:space="0" w:color="auto"/>
        <w:right w:val="none" w:sz="0" w:space="0" w:color="auto"/>
      </w:divBdr>
      <w:divsChild>
        <w:div w:id="1705327144">
          <w:marLeft w:val="0"/>
          <w:marRight w:val="0"/>
          <w:marTop w:val="0"/>
          <w:marBottom w:val="0"/>
          <w:divBdr>
            <w:top w:val="none" w:sz="0" w:space="0" w:color="auto"/>
            <w:left w:val="none" w:sz="0" w:space="0" w:color="auto"/>
            <w:bottom w:val="none" w:sz="0" w:space="0" w:color="auto"/>
            <w:right w:val="none" w:sz="0" w:space="0" w:color="auto"/>
          </w:divBdr>
          <w:divsChild>
            <w:div w:id="635450141">
              <w:marLeft w:val="0"/>
              <w:marRight w:val="0"/>
              <w:marTop w:val="0"/>
              <w:marBottom w:val="0"/>
              <w:divBdr>
                <w:top w:val="none" w:sz="0" w:space="0" w:color="auto"/>
                <w:left w:val="none" w:sz="0" w:space="0" w:color="auto"/>
                <w:bottom w:val="none" w:sz="0" w:space="0" w:color="auto"/>
                <w:right w:val="none" w:sz="0" w:space="0" w:color="auto"/>
              </w:divBdr>
            </w:div>
            <w:div w:id="30767345">
              <w:marLeft w:val="0"/>
              <w:marRight w:val="0"/>
              <w:marTop w:val="0"/>
              <w:marBottom w:val="0"/>
              <w:divBdr>
                <w:top w:val="none" w:sz="0" w:space="0" w:color="auto"/>
                <w:left w:val="none" w:sz="0" w:space="0" w:color="auto"/>
                <w:bottom w:val="none" w:sz="0" w:space="0" w:color="auto"/>
                <w:right w:val="none" w:sz="0" w:space="0" w:color="auto"/>
              </w:divBdr>
            </w:div>
          </w:divsChild>
        </w:div>
        <w:div w:id="598835128">
          <w:marLeft w:val="0"/>
          <w:marRight w:val="0"/>
          <w:marTop w:val="0"/>
          <w:marBottom w:val="0"/>
          <w:divBdr>
            <w:top w:val="none" w:sz="0" w:space="0" w:color="auto"/>
            <w:left w:val="none" w:sz="0" w:space="0" w:color="auto"/>
            <w:bottom w:val="none" w:sz="0" w:space="0" w:color="auto"/>
            <w:right w:val="none" w:sz="0" w:space="0" w:color="auto"/>
          </w:divBdr>
        </w:div>
        <w:div w:id="1986004470">
          <w:marLeft w:val="0"/>
          <w:marRight w:val="0"/>
          <w:marTop w:val="0"/>
          <w:marBottom w:val="0"/>
          <w:divBdr>
            <w:top w:val="none" w:sz="0" w:space="0" w:color="auto"/>
            <w:left w:val="none" w:sz="0" w:space="0" w:color="auto"/>
            <w:bottom w:val="none" w:sz="0" w:space="0" w:color="auto"/>
            <w:right w:val="none" w:sz="0" w:space="0" w:color="auto"/>
          </w:divBdr>
        </w:div>
        <w:div w:id="698629658">
          <w:marLeft w:val="0"/>
          <w:marRight w:val="0"/>
          <w:marTop w:val="0"/>
          <w:marBottom w:val="0"/>
          <w:divBdr>
            <w:top w:val="none" w:sz="0" w:space="0" w:color="auto"/>
            <w:left w:val="none" w:sz="0" w:space="0" w:color="auto"/>
            <w:bottom w:val="none" w:sz="0" w:space="0" w:color="auto"/>
            <w:right w:val="none" w:sz="0" w:space="0" w:color="auto"/>
          </w:divBdr>
        </w:div>
        <w:div w:id="2046589955">
          <w:marLeft w:val="0"/>
          <w:marRight w:val="0"/>
          <w:marTop w:val="0"/>
          <w:marBottom w:val="0"/>
          <w:divBdr>
            <w:top w:val="none" w:sz="0" w:space="0" w:color="auto"/>
            <w:left w:val="none" w:sz="0" w:space="0" w:color="auto"/>
            <w:bottom w:val="none" w:sz="0" w:space="0" w:color="auto"/>
            <w:right w:val="none" w:sz="0" w:space="0" w:color="auto"/>
          </w:divBdr>
        </w:div>
        <w:div w:id="1022558773">
          <w:marLeft w:val="0"/>
          <w:marRight w:val="0"/>
          <w:marTop w:val="0"/>
          <w:marBottom w:val="0"/>
          <w:divBdr>
            <w:top w:val="none" w:sz="0" w:space="0" w:color="auto"/>
            <w:left w:val="none" w:sz="0" w:space="0" w:color="auto"/>
            <w:bottom w:val="none" w:sz="0" w:space="0" w:color="auto"/>
            <w:right w:val="none" w:sz="0" w:space="0" w:color="auto"/>
          </w:divBdr>
        </w:div>
        <w:div w:id="902642166">
          <w:marLeft w:val="0"/>
          <w:marRight w:val="0"/>
          <w:marTop w:val="0"/>
          <w:marBottom w:val="0"/>
          <w:divBdr>
            <w:top w:val="none" w:sz="0" w:space="0" w:color="auto"/>
            <w:left w:val="none" w:sz="0" w:space="0" w:color="auto"/>
            <w:bottom w:val="none" w:sz="0" w:space="0" w:color="auto"/>
            <w:right w:val="none" w:sz="0" w:space="0" w:color="auto"/>
          </w:divBdr>
        </w:div>
        <w:div w:id="687175028">
          <w:marLeft w:val="0"/>
          <w:marRight w:val="0"/>
          <w:marTop w:val="0"/>
          <w:marBottom w:val="0"/>
          <w:divBdr>
            <w:top w:val="none" w:sz="0" w:space="0" w:color="auto"/>
            <w:left w:val="none" w:sz="0" w:space="0" w:color="auto"/>
            <w:bottom w:val="none" w:sz="0" w:space="0" w:color="auto"/>
            <w:right w:val="none" w:sz="0" w:space="0" w:color="auto"/>
          </w:divBdr>
        </w:div>
      </w:divsChild>
    </w:div>
    <w:div w:id="280645603">
      <w:bodyDiv w:val="1"/>
      <w:marLeft w:val="0"/>
      <w:marRight w:val="0"/>
      <w:marTop w:val="0"/>
      <w:marBottom w:val="0"/>
      <w:divBdr>
        <w:top w:val="none" w:sz="0" w:space="0" w:color="auto"/>
        <w:left w:val="none" w:sz="0" w:space="0" w:color="auto"/>
        <w:bottom w:val="none" w:sz="0" w:space="0" w:color="auto"/>
        <w:right w:val="none" w:sz="0" w:space="0" w:color="auto"/>
      </w:divBdr>
    </w:div>
    <w:div w:id="609317156">
      <w:bodyDiv w:val="1"/>
      <w:marLeft w:val="0"/>
      <w:marRight w:val="0"/>
      <w:marTop w:val="0"/>
      <w:marBottom w:val="0"/>
      <w:divBdr>
        <w:top w:val="none" w:sz="0" w:space="0" w:color="auto"/>
        <w:left w:val="none" w:sz="0" w:space="0" w:color="auto"/>
        <w:bottom w:val="none" w:sz="0" w:space="0" w:color="auto"/>
        <w:right w:val="none" w:sz="0" w:space="0" w:color="auto"/>
      </w:divBdr>
    </w:div>
    <w:div w:id="626542586">
      <w:bodyDiv w:val="1"/>
      <w:marLeft w:val="0"/>
      <w:marRight w:val="0"/>
      <w:marTop w:val="0"/>
      <w:marBottom w:val="0"/>
      <w:divBdr>
        <w:top w:val="none" w:sz="0" w:space="0" w:color="auto"/>
        <w:left w:val="none" w:sz="0" w:space="0" w:color="auto"/>
        <w:bottom w:val="none" w:sz="0" w:space="0" w:color="auto"/>
        <w:right w:val="none" w:sz="0" w:space="0" w:color="auto"/>
      </w:divBdr>
    </w:div>
    <w:div w:id="904755644">
      <w:bodyDiv w:val="1"/>
      <w:marLeft w:val="0"/>
      <w:marRight w:val="0"/>
      <w:marTop w:val="0"/>
      <w:marBottom w:val="0"/>
      <w:divBdr>
        <w:top w:val="none" w:sz="0" w:space="0" w:color="auto"/>
        <w:left w:val="none" w:sz="0" w:space="0" w:color="auto"/>
        <w:bottom w:val="none" w:sz="0" w:space="0" w:color="auto"/>
        <w:right w:val="none" w:sz="0" w:space="0" w:color="auto"/>
      </w:divBdr>
    </w:div>
    <w:div w:id="1197616305">
      <w:bodyDiv w:val="1"/>
      <w:marLeft w:val="0"/>
      <w:marRight w:val="0"/>
      <w:marTop w:val="0"/>
      <w:marBottom w:val="0"/>
      <w:divBdr>
        <w:top w:val="none" w:sz="0" w:space="0" w:color="auto"/>
        <w:left w:val="none" w:sz="0" w:space="0" w:color="auto"/>
        <w:bottom w:val="none" w:sz="0" w:space="0" w:color="auto"/>
        <w:right w:val="none" w:sz="0" w:space="0" w:color="auto"/>
      </w:divBdr>
    </w:div>
    <w:div w:id="1667975183">
      <w:bodyDiv w:val="1"/>
      <w:marLeft w:val="0"/>
      <w:marRight w:val="0"/>
      <w:marTop w:val="0"/>
      <w:marBottom w:val="0"/>
      <w:divBdr>
        <w:top w:val="none" w:sz="0" w:space="0" w:color="auto"/>
        <w:left w:val="none" w:sz="0" w:space="0" w:color="auto"/>
        <w:bottom w:val="none" w:sz="0" w:space="0" w:color="auto"/>
        <w:right w:val="none" w:sz="0" w:space="0" w:color="auto"/>
      </w:divBdr>
    </w:div>
    <w:div w:id="1829520464">
      <w:bodyDiv w:val="1"/>
      <w:marLeft w:val="0"/>
      <w:marRight w:val="0"/>
      <w:marTop w:val="0"/>
      <w:marBottom w:val="0"/>
      <w:divBdr>
        <w:top w:val="none" w:sz="0" w:space="0" w:color="auto"/>
        <w:left w:val="none" w:sz="0" w:space="0" w:color="auto"/>
        <w:bottom w:val="none" w:sz="0" w:space="0" w:color="auto"/>
        <w:right w:val="none" w:sz="0" w:space="0" w:color="auto"/>
      </w:divBdr>
    </w:div>
    <w:div w:id="1837190623">
      <w:bodyDiv w:val="1"/>
      <w:marLeft w:val="0"/>
      <w:marRight w:val="0"/>
      <w:marTop w:val="0"/>
      <w:marBottom w:val="0"/>
      <w:divBdr>
        <w:top w:val="none" w:sz="0" w:space="0" w:color="auto"/>
        <w:left w:val="none" w:sz="0" w:space="0" w:color="auto"/>
        <w:bottom w:val="none" w:sz="0" w:space="0" w:color="auto"/>
        <w:right w:val="none" w:sz="0" w:space="0" w:color="auto"/>
      </w:divBdr>
    </w:div>
    <w:div w:id="1852911928">
      <w:bodyDiv w:val="1"/>
      <w:marLeft w:val="0"/>
      <w:marRight w:val="0"/>
      <w:marTop w:val="0"/>
      <w:marBottom w:val="0"/>
      <w:divBdr>
        <w:top w:val="none" w:sz="0" w:space="0" w:color="auto"/>
        <w:left w:val="none" w:sz="0" w:space="0" w:color="auto"/>
        <w:bottom w:val="none" w:sz="0" w:space="0" w:color="auto"/>
        <w:right w:val="none" w:sz="0" w:space="0" w:color="auto"/>
      </w:divBdr>
    </w:div>
    <w:div w:id="189785836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hyperlink" Target="mailto:adamians@uoregon.edu" TargetMode="External"/><Relationship Id="rId13" Type="http://schemas.openxmlformats.org/officeDocument/2006/relationships/image" Target="media/image4.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5" Type="http://schemas.openxmlformats.org/officeDocument/2006/relationships/webSettings" Target="webSettings.xml"/><Relationship Id="rId15" Type="http://schemas.openxmlformats.org/officeDocument/2006/relationships/image" Target="media/image6.png"/><Relationship Id="rId10" Type="http://schemas.openxmlformats.org/officeDocument/2006/relationships/image" Target="media/image1.png"/><Relationship Id="rId19" Type="http://schemas.microsoft.com/office/2011/relationships/people" Target="people.xml"/><Relationship Id="rId4" Type="http://schemas.openxmlformats.org/officeDocument/2006/relationships/settings" Target="settings.xml"/><Relationship Id="rId9" Type="http://schemas.openxmlformats.org/officeDocument/2006/relationships/hyperlink" Target="https://languages.oup.com/google-dictionary-en/" TargetMode="External"/><Relationship Id="rId14"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40A5312-53E5-C24A-B377-5B53A69F79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175</TotalTime>
  <Pages>30</Pages>
  <Words>6436</Words>
  <Characters>36690</Characters>
  <Application>Microsoft Office Word</Application>
  <DocSecurity>0</DocSecurity>
  <Lines>305</Lines>
  <Paragraphs>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43040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Alejandro Damian Serrano</cp:lastModifiedBy>
  <cp:revision>27</cp:revision>
  <dcterms:created xsi:type="dcterms:W3CDTF">2023-04-10T18:30:00Z</dcterms:created>
  <dcterms:modified xsi:type="dcterms:W3CDTF">2023-07-07T20:27:00Z</dcterms:modified>
</cp:coreProperties>
</file>