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0" w:author="Alejandro Damian Serrano" w:date="2023-07-03T14:25:00Z">
        <w:r w:rsidR="00056C07">
          <w:rPr>
            <w:sz w:val="24"/>
            <w:szCs w:val="24"/>
          </w:rPr>
          <w:t xml:space="preserve">n </w:t>
        </w:r>
      </w:ins>
      <w:del w:id="1"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 w:author="Alejandro Damian Serrano" w:date="2023-07-03T14:25:00Z">
        <w:r w:rsidRPr="00B30C44" w:rsidDel="00056C07">
          <w:rPr>
            <w:sz w:val="24"/>
            <w:szCs w:val="24"/>
          </w:rPr>
          <w:delText xml:space="preserve">characterize </w:delText>
        </w:r>
      </w:del>
      <w:ins w:id="3"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4" w:author="Alejandro Damian Serrano" w:date="2023-07-03T14:25:00Z">
        <w:r w:rsidR="00056C07">
          <w:rPr>
            <w:sz w:val="24"/>
            <w:szCs w:val="24"/>
          </w:rPr>
          <w:t xml:space="preserve">To inform </w:t>
        </w:r>
      </w:ins>
      <w:ins w:id="5" w:author="Alejandro Damian Serrano" w:date="2023-07-03T14:26:00Z">
        <w:r w:rsidR="00056C07">
          <w:rPr>
            <w:sz w:val="24"/>
            <w:szCs w:val="24"/>
          </w:rPr>
          <w:t>these definitions, w</w:t>
        </w:r>
      </w:ins>
      <w:del w:id="6"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 w:author="Alejandro Damian Serrano" w:date="2023-07-03T14:23:00Z">
        <w:r w:rsidRPr="00B30C44" w:rsidDel="00056C07">
          <w:rPr>
            <w:sz w:val="24"/>
            <w:szCs w:val="24"/>
          </w:rPr>
          <w:delText xml:space="preserve">found </w:delText>
        </w:r>
      </w:del>
      <w:ins w:id="8"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9"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urochordates that filter-feed on phytoplankton and bacteria. The salp life cycle (Fig. 1) consists of a </w:t>
      </w:r>
      <w:r w:rsidRPr="00FE2422">
        <w:rPr>
          <w:sz w:val="24"/>
          <w:szCs w:val="24"/>
        </w:rPr>
        <w:lastRenderedPageBreak/>
        <w:t>solitary stage (ooz</w:t>
      </w:r>
      <w:ins w:id="10"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lastRenderedPageBreak/>
        <w:t>We observed</w:t>
      </w:r>
      <w:ins w:id="11" w:author="Alejandro Damian Serrano" w:date="2023-07-03T14:28:00Z">
        <w:r w:rsidR="00056C07">
          <w:rPr>
            <w:sz w:val="24"/>
            <w:szCs w:val="24"/>
          </w:rPr>
          <w:t xml:space="preserve"> </w:t>
        </w:r>
      </w:ins>
      <w:del w:id="12"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3" w:author="Alejandro Damian Serrano" w:date="2023-07-03T14:32:00Z">
        <w:r w:rsidR="00056C07">
          <w:rPr>
            <w:sz w:val="24"/>
            <w:szCs w:val="24"/>
          </w:rPr>
          <w:t xml:space="preserve"> </w:t>
        </w:r>
      </w:ins>
      <w:moveToRangeStart w:id="14" w:author="Alejandro Damian Serrano" w:date="2023-07-03T14:32:00Z" w:name="move139287174"/>
      <w:moveTo w:id="15"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4"/>
      <w:r w:rsidRPr="00FE2422">
        <w:rPr>
          <w:sz w:val="24"/>
          <w:szCs w:val="24"/>
        </w:rPr>
        <w:t xml:space="preserve"> </w:t>
      </w:r>
      <w:ins w:id="16"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17" w:author="Alejandro Damian Serrano" w:date="2023-07-06T13:16:00Z">
        <w:r w:rsidR="00125773">
          <w:rPr>
            <w:sz w:val="24"/>
            <w:szCs w:val="24"/>
          </w:rPr>
          <w:t>in</w:t>
        </w:r>
      </w:ins>
      <w:ins w:id="18"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19"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20"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21"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22" w:author="Alejandro Damian Serrano" w:date="2023-07-03T14:29:00Z">
        <w:r w:rsidR="00056C07">
          <w:rPr>
            <w:sz w:val="24"/>
            <w:szCs w:val="24"/>
          </w:rPr>
          <w:t xml:space="preserve">See SM Table 1 for a list </w:t>
        </w:r>
      </w:ins>
      <w:ins w:id="23" w:author="Alejandro Damian Serrano" w:date="2023-07-03T14:30:00Z">
        <w:r w:rsidR="00056C07">
          <w:rPr>
            <w:sz w:val="24"/>
            <w:szCs w:val="24"/>
          </w:rPr>
          <w:t>of</w:t>
        </w:r>
      </w:ins>
      <w:ins w:id="24" w:author="Alejandro Damian Serrano" w:date="2023-07-03T14:29:00Z">
        <w:r w:rsidR="00056C07">
          <w:rPr>
            <w:sz w:val="24"/>
            <w:szCs w:val="24"/>
          </w:rPr>
          <w:t xml:space="preserve"> the</w:t>
        </w:r>
      </w:ins>
      <w:ins w:id="25" w:author="Alejandro Damian Serrano" w:date="2023-07-03T14:30:00Z">
        <w:r w:rsidR="00056C07">
          <w:rPr>
            <w:sz w:val="24"/>
            <w:szCs w:val="24"/>
          </w:rPr>
          <w:t xml:space="preserve"> specimens observed within each</w:t>
        </w:r>
      </w:ins>
      <w:ins w:id="26" w:author="Alejandro Damian Serrano" w:date="2023-07-03T14:29:00Z">
        <w:r w:rsidR="00056C07">
          <w:rPr>
            <w:sz w:val="24"/>
            <w:szCs w:val="24"/>
          </w:rPr>
          <w:t xml:space="preserve"> species</w:t>
        </w:r>
      </w:ins>
      <w:ins w:id="27" w:author="Alejandro Damian Serrano" w:date="2023-07-03T14:30:00Z">
        <w:r w:rsidR="00056C07">
          <w:rPr>
            <w:sz w:val="24"/>
            <w:szCs w:val="24"/>
          </w:rPr>
          <w:t xml:space="preserve"> and</w:t>
        </w:r>
      </w:ins>
      <w:ins w:id="28" w:author="Alejandro Damian Serrano" w:date="2023-07-03T14:29:00Z">
        <w:r w:rsidR="00056C07">
          <w:rPr>
            <w:sz w:val="24"/>
            <w:szCs w:val="24"/>
          </w:rPr>
          <w:t xml:space="preserve"> archite</w:t>
        </w:r>
      </w:ins>
      <w:ins w:id="29"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w:t>
      </w:r>
      <w:r w:rsidRPr="00FE2422">
        <w:rPr>
          <w:sz w:val="24"/>
          <w:szCs w:val="24"/>
        </w:rPr>
        <w:lastRenderedPageBreak/>
        <w:t xml:space="preserve">symmetry (oral, aboral, dorsoventral, and lateral), with a ruler in the frame for scale reference. </w:t>
      </w:r>
      <w:moveFromRangeStart w:id="30" w:author="Alejandro Damian Serrano" w:date="2023-07-03T14:32:00Z" w:name="move139287174"/>
      <w:moveFrom w:id="31"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30"/>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w:t>
      </w:r>
      <w:r w:rsidRPr="00FE2422">
        <w:rPr>
          <w:sz w:val="24"/>
          <w:szCs w:val="24"/>
        </w:rPr>
        <w:lastRenderedPageBreak/>
        <w:t>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w:t>
      </w:r>
      <w:r w:rsidRPr="00FE2422">
        <w:rPr>
          <w:sz w:val="24"/>
          <w:szCs w:val="24"/>
        </w:rPr>
        <w:lastRenderedPageBreak/>
        <w:t>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32" w:author="Alejandro Damian Serrano" w:date="2023-07-06T13:33:00Z"/>
          <w:b/>
          <w:sz w:val="24"/>
          <w:szCs w:val="24"/>
        </w:rPr>
      </w:pPr>
      <w:r w:rsidRPr="002D08A7">
        <w:rPr>
          <w:b/>
          <w:i/>
          <w:iCs/>
          <w:sz w:val="24"/>
          <w:szCs w:val="24"/>
        </w:rPr>
        <w:t>A developmental ontology of architectural transition pathways</w:t>
      </w:r>
      <w:r w:rsidR="002D08A7">
        <w:rPr>
          <w:b/>
          <w:sz w:val="24"/>
          <w:szCs w:val="24"/>
        </w:rPr>
        <w:t xml:space="preserve"> </w:t>
      </w:r>
      <w:del w:id="33" w:author="Alejandro Damian Serrano" w:date="2023-07-06T13:33:00Z">
        <w:r w:rsidR="002D08A7" w:rsidDel="000906C9">
          <w:rPr>
            <w:b/>
            <w:sz w:val="24"/>
            <w:szCs w:val="24"/>
          </w:rPr>
          <w:delText>-</w:delText>
        </w:r>
      </w:del>
      <w:ins w:id="34" w:author="Alejandro Damian Serrano" w:date="2023-07-06T13:33:00Z">
        <w:r w:rsidR="000906C9">
          <w:rPr>
            <w:b/>
            <w:sz w:val="24"/>
            <w:szCs w:val="24"/>
          </w:rPr>
          <w:t>–</w:t>
        </w:r>
      </w:ins>
      <w:r w:rsidR="002D08A7">
        <w:rPr>
          <w:b/>
          <w:sz w:val="24"/>
          <w:szCs w:val="24"/>
        </w:rPr>
        <w:t xml:space="preserve"> </w:t>
      </w:r>
      <w:ins w:id="35" w:author="Alejandro Damian Serrano" w:date="2023-07-06T17:59:00Z">
        <w:r w:rsidR="00F91A0D">
          <w:rPr>
            <w:bCs/>
            <w:sz w:val="24"/>
            <w:szCs w:val="24"/>
          </w:rPr>
          <w:t>In congruence with</w:t>
        </w:r>
      </w:ins>
      <w:ins w:id="36" w:author="Alejandro Damian Serrano" w:date="2023-07-06T13:33:00Z">
        <w:r w:rsidR="000906C9">
          <w:rPr>
            <w:b/>
            <w:sz w:val="24"/>
            <w:szCs w:val="24"/>
          </w:rPr>
          <w:t xml:space="preserve"> </w:t>
        </w:r>
      </w:ins>
      <w:proofErr w:type="spellStart"/>
      <w:ins w:id="37" w:author="Alejandro Damian Serrano" w:date="2023-07-06T13:34:00Z">
        <w:r w:rsidR="000906C9" w:rsidRPr="000906C9">
          <w:rPr>
            <w:bCs/>
            <w:sz w:val="24"/>
            <w:szCs w:val="24"/>
            <w:rPrChange w:id="38" w:author="Alejandro Damian Serrano" w:date="2023-07-06T13:34:00Z">
              <w:rPr>
                <w:b/>
                <w:sz w:val="24"/>
                <w:szCs w:val="24"/>
              </w:rPr>
            </w:rPrChange>
          </w:rPr>
          <w:t>Madin</w:t>
        </w:r>
        <w:proofErr w:type="spellEnd"/>
        <w:r w:rsidR="000906C9" w:rsidRPr="000906C9">
          <w:rPr>
            <w:bCs/>
            <w:sz w:val="24"/>
            <w:szCs w:val="24"/>
            <w:rPrChange w:id="39"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40"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485E33FF" w:rsidR="003E4853" w:rsidRPr="002D08A7" w:rsidRDefault="002D3ADC">
      <w:pPr>
        <w:spacing w:line="480" w:lineRule="auto"/>
        <w:ind w:firstLine="720"/>
        <w:rPr>
          <w:b/>
          <w:sz w:val="24"/>
          <w:szCs w:val="24"/>
        </w:rPr>
        <w:pPrChange w:id="41" w:author="Alejandro Damian Serrano" w:date="2023-07-06T13:33:00Z">
          <w:pPr>
            <w:spacing w:line="480" w:lineRule="auto"/>
          </w:pPr>
        </w:pPrChange>
      </w:pPr>
      <w:ins w:id="42" w:author="Alejandro Damian Serrano" w:date="2023-07-06T13:37:00Z">
        <w:r>
          <w:rPr>
            <w:sz w:val="24"/>
            <w:szCs w:val="24"/>
          </w:rPr>
          <w:t>In s</w:t>
        </w:r>
      </w:ins>
      <w:del w:id="43"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w:t>
      </w:r>
      <w:ins w:id="44" w:author="Alejandro Damian Serrano" w:date="2023-07-07T14:59:00Z">
        <w:r w:rsidR="00617F5F">
          <w:rPr>
            <w:sz w:val="24"/>
            <w:szCs w:val="24"/>
          </w:rPr>
          <w:t xml:space="preserve"> (with adult and dev</w:t>
        </w:r>
      </w:ins>
      <w:ins w:id="45" w:author="Alejandro Damian Serrano" w:date="2023-07-07T15:00:00Z">
        <w:r w:rsidR="00617F5F">
          <w:rPr>
            <w:sz w:val="24"/>
            <w:szCs w:val="24"/>
          </w:rPr>
          <w:t>e</w:t>
        </w:r>
      </w:ins>
      <w:ins w:id="46" w:author="Alejandro Damian Serrano" w:date="2023-07-07T14:59:00Z">
        <w:r w:rsidR="00617F5F">
          <w:rPr>
            <w:sz w:val="24"/>
            <w:szCs w:val="24"/>
          </w:rPr>
          <w:t>loping forms examined in this study)</w:t>
        </w:r>
      </w:ins>
      <w:r w:rsidR="00425DD7" w:rsidRPr="00FE2422">
        <w:rPr>
          <w:sz w:val="24"/>
          <w:szCs w:val="24"/>
        </w:rPr>
        <w:t xml:space="preserve"> and </w:t>
      </w:r>
      <w:proofErr w:type="spellStart"/>
      <w:r w:rsidR="00425DD7" w:rsidRPr="00FE2422">
        <w:rPr>
          <w:i/>
          <w:sz w:val="24"/>
          <w:szCs w:val="24"/>
        </w:rPr>
        <w:t>Traustedtia</w:t>
      </w:r>
      <w:proofErr w:type="spellEnd"/>
      <w:r w:rsidR="00425DD7" w:rsidRPr="00FE2422">
        <w:rPr>
          <w:sz w:val="24"/>
          <w:szCs w:val="24"/>
        </w:rPr>
        <w:t xml:space="preserve"> spp.</w:t>
      </w:r>
      <w:ins w:id="47" w:author="Alejandro Damian Serrano" w:date="2023-07-07T14:59:00Z">
        <w:r w:rsidR="00617F5F">
          <w:rPr>
            <w:sz w:val="24"/>
            <w:szCs w:val="24"/>
          </w:rPr>
          <w:t xml:space="preserve"> (obs</w:t>
        </w:r>
      </w:ins>
      <w:ins w:id="48" w:author="Alejandro Damian Serrano" w:date="2023-07-07T15:00:00Z">
        <w:r w:rsidR="00617F5F">
          <w:rPr>
            <w:sz w:val="24"/>
            <w:szCs w:val="24"/>
          </w:rPr>
          <w:t>erved in photographs from other divers)</w:t>
        </w:r>
      </w:ins>
      <w:r w:rsidR="00425DD7" w:rsidRPr="00FE2422">
        <w:rPr>
          <w:sz w:val="24"/>
          <w:szCs w:val="24"/>
        </w:rPr>
        <w:t xml:space="preserve">, </w:t>
      </w:r>
      <w:ins w:id="49" w:author="Alejandro Damian Serrano" w:date="2023-07-06T13:37:00Z">
        <w:r>
          <w:rPr>
            <w:sz w:val="24"/>
            <w:szCs w:val="24"/>
          </w:rPr>
          <w:t xml:space="preserve">we </w:t>
        </w:r>
      </w:ins>
      <w:ins w:id="50" w:author="Alejandro Damian Serrano" w:date="2023-07-07T15:00:00Z">
        <w:r w:rsidR="00617F5F">
          <w:rPr>
            <w:sz w:val="24"/>
            <w:szCs w:val="24"/>
          </w:rPr>
          <w:t>noticed</w:t>
        </w:r>
      </w:ins>
      <w:ins w:id="51" w:author="Alejandro Damian Serrano" w:date="2023-07-06T13:37:00Z">
        <w:r>
          <w:rPr>
            <w:sz w:val="24"/>
            <w:szCs w:val="24"/>
          </w:rPr>
          <w:t xml:space="preserve"> that </w:t>
        </w:r>
      </w:ins>
      <w:del w:id="52"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53" w:author="Alejandro Damian Serrano" w:date="2023-07-06T13:38:00Z">
        <w:r>
          <w:rPr>
            <w:sz w:val="24"/>
            <w:szCs w:val="24"/>
          </w:rPr>
          <w:t>remains</w:t>
        </w:r>
      </w:ins>
      <w:ins w:id="54"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w:t>
      </w:r>
      <w:r w:rsidR="00425DD7" w:rsidRPr="00FE2422">
        <w:rPr>
          <w:sz w:val="24"/>
          <w:szCs w:val="24"/>
        </w:rPr>
        <w:lastRenderedPageBreak/>
        <w:t xml:space="preserve">characterized by a dorsoventral zooid-stolon angle of ~90°, with ventral attachment to the chiral neighbor and lateral attachment to the lateral neighbors (Fig. 2A). </w:t>
      </w:r>
      <w:ins w:id="55" w:author="Alejandro Damian Serrano" w:date="2023-07-06T13:38:00Z">
        <w:r>
          <w:rPr>
            <w:sz w:val="24"/>
            <w:szCs w:val="24"/>
          </w:rPr>
          <w:t>In the field, we observed t</w:t>
        </w:r>
      </w:ins>
      <w:del w:id="56" w:author="Alejandro Damian Serrano" w:date="2023-07-06T13:38:00Z">
        <w:r w:rsidR="00425DD7" w:rsidRPr="00FE2422" w:rsidDel="002D3ADC">
          <w:rPr>
            <w:sz w:val="24"/>
            <w:szCs w:val="24"/>
          </w:rPr>
          <w:delText>T</w:delText>
        </w:r>
      </w:del>
      <w:r w:rsidR="00425DD7" w:rsidRPr="00FE2422">
        <w:rPr>
          <w:sz w:val="24"/>
          <w:szCs w:val="24"/>
        </w:rPr>
        <w:t>hese chains mov</w:t>
      </w:r>
      <w:ins w:id="57" w:author="Alejandro Damian Serrano" w:date="2023-07-06T13:38:00Z">
        <w:r>
          <w:rPr>
            <w:sz w:val="24"/>
            <w:szCs w:val="24"/>
          </w:rPr>
          <w:t>ing</w:t>
        </w:r>
      </w:ins>
      <w:del w:id="58"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59" w:author="Alejandro Damian Serrano" w:date="2023-07-06T13:39:00Z">
        <w:r w:rsidR="00425DD7" w:rsidRPr="00FE2422" w:rsidDel="002D3ADC">
          <w:rPr>
            <w:sz w:val="24"/>
            <w:szCs w:val="24"/>
          </w:rPr>
          <w:delText>Most o</w:delText>
        </w:r>
      </w:del>
      <w:ins w:id="60" w:author="Alejandro Damian Serrano" w:date="2023-07-06T13:39:00Z">
        <w:r>
          <w:rPr>
            <w:sz w:val="24"/>
            <w:szCs w:val="24"/>
          </w:rPr>
          <w:t>O</w:t>
        </w:r>
      </w:ins>
      <w:r w:rsidR="00425DD7" w:rsidRPr="00FE2422">
        <w:rPr>
          <w:sz w:val="24"/>
          <w:szCs w:val="24"/>
        </w:rPr>
        <w:t xml:space="preserve">ther species </w:t>
      </w:r>
      <w:ins w:id="61" w:author="Alejandro Damian Serrano" w:date="2023-07-06T14:16:00Z">
        <w:r w:rsidR="00C4178C">
          <w:rPr>
            <w:sz w:val="24"/>
            <w:szCs w:val="24"/>
          </w:rPr>
          <w:t xml:space="preserve">we examined </w:t>
        </w:r>
      </w:ins>
      <w:r w:rsidR="00425DD7" w:rsidRPr="00FE2422">
        <w:rPr>
          <w:sz w:val="24"/>
          <w:szCs w:val="24"/>
        </w:rPr>
        <w:t>d</w:t>
      </w:r>
      <w:ins w:id="62" w:author="Alejandro Damian Serrano" w:date="2023-07-06T14:16:00Z">
        <w:r w:rsidR="00C4178C">
          <w:rPr>
            <w:sz w:val="24"/>
            <w:szCs w:val="24"/>
          </w:rPr>
          <w:t>o</w:t>
        </w:r>
      </w:ins>
      <w:del w:id="63"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64" w:author="Alejandro Damian Serrano" w:date="2023-07-06T14:17:00Z">
        <w:r w:rsidR="00425DD7" w:rsidRPr="00FE2422" w:rsidDel="00C4178C">
          <w:rPr>
            <w:sz w:val="24"/>
            <w:szCs w:val="24"/>
          </w:rPr>
          <w:delText>We observed that</w:delText>
        </w:r>
      </w:del>
      <w:ins w:id="65" w:author="Alejandro Damian Serrano" w:date="2023-07-06T14:17:00Z">
        <w:r w:rsidR="00C4178C">
          <w:rPr>
            <w:sz w:val="24"/>
            <w:szCs w:val="24"/>
          </w:rPr>
          <w:t>Our observations on</w:t>
        </w:r>
      </w:ins>
      <w:r w:rsidR="00425DD7" w:rsidRPr="00FE2422">
        <w:rPr>
          <w:sz w:val="24"/>
          <w:szCs w:val="24"/>
        </w:rPr>
        <w:t xml:space="preserve"> the developmental series of </w:t>
      </w:r>
      <w:del w:id="66"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67" w:author="Alejandro Damian Serrano" w:date="2023-07-06T14:16:00Z">
        <w:r w:rsidR="00C4178C">
          <w:rPr>
            <w:sz w:val="24"/>
            <w:szCs w:val="24"/>
          </w:rPr>
          <w:t xml:space="preserve"> </w:t>
        </w:r>
      </w:ins>
      <w:del w:id="68" w:author="Alejandro Damian Serrano" w:date="2023-07-06T14:19:00Z">
        <w:r w:rsidR="00425DD7" w:rsidRPr="00FE2422" w:rsidDel="00C4178C">
          <w:rPr>
            <w:sz w:val="24"/>
            <w:szCs w:val="24"/>
          </w:rPr>
          <w:delText xml:space="preserve"> </w:delText>
        </w:r>
      </w:del>
      <w:del w:id="69" w:author="Alejandro Damian Serrano" w:date="2023-07-06T14:17:00Z">
        <w:r w:rsidR="00425DD7" w:rsidRPr="00FE2422" w:rsidDel="00C4178C">
          <w:rPr>
            <w:sz w:val="24"/>
            <w:szCs w:val="24"/>
          </w:rPr>
          <w:delText xml:space="preserve">(Fig. 3) </w:delText>
        </w:r>
      </w:del>
      <w:ins w:id="70" w:author="Alejandro Damian Serrano" w:date="2023-07-06T14:18:00Z">
        <w:r w:rsidR="00C4178C">
          <w:rPr>
            <w:sz w:val="24"/>
            <w:szCs w:val="24"/>
          </w:rPr>
          <w:t xml:space="preserve">revealed </w:t>
        </w:r>
      </w:ins>
      <w:ins w:id="71" w:author="Alejandro Damian Serrano" w:date="2023-07-06T14:19:00Z">
        <w:r w:rsidR="00C4178C">
          <w:rPr>
            <w:sz w:val="24"/>
            <w:szCs w:val="24"/>
          </w:rPr>
          <w:t>intermediate stages between the initial transversal</w:t>
        </w:r>
      </w:ins>
      <w:ins w:id="72" w:author="Alejandro Damian Serrano" w:date="2023-07-06T14:18:00Z">
        <w:r w:rsidR="00C4178C">
          <w:rPr>
            <w:sz w:val="24"/>
            <w:szCs w:val="24"/>
          </w:rPr>
          <w:t xml:space="preserve"> </w:t>
        </w:r>
      </w:ins>
      <w:ins w:id="73" w:author="Alejandro Damian Serrano" w:date="2023-07-06T14:19:00Z">
        <w:r w:rsidR="00C4178C">
          <w:rPr>
            <w:sz w:val="24"/>
            <w:szCs w:val="24"/>
          </w:rPr>
          <w:t>arrangement and the final adult arrangement</w:t>
        </w:r>
      </w:ins>
      <w:ins w:id="74" w:author="Alejandro Damian Serrano" w:date="2023-07-06T14:22:00Z">
        <w:r w:rsidR="00C4178C">
          <w:rPr>
            <w:sz w:val="24"/>
            <w:szCs w:val="24"/>
          </w:rPr>
          <w:t xml:space="preserve"> (terminal architecture)</w:t>
        </w:r>
      </w:ins>
      <w:ins w:id="75" w:author="Alejandro Damian Serrano" w:date="2023-07-06T14:19:00Z">
        <w:r w:rsidR="00C4178C">
          <w:rPr>
            <w:sz w:val="24"/>
            <w:szCs w:val="24"/>
          </w:rPr>
          <w:t xml:space="preserve">. In </w:t>
        </w:r>
      </w:ins>
      <w:ins w:id="76" w:author="Alejandro Damian Serrano" w:date="2023-07-06T14:20:00Z">
        <w:r w:rsidR="00C4178C">
          <w:rPr>
            <w:sz w:val="24"/>
            <w:szCs w:val="24"/>
          </w:rPr>
          <w:t>the</w:t>
        </w:r>
      </w:ins>
      <w:ins w:id="77" w:author="Alejandro Damian Serrano" w:date="2023-07-06T14:19:00Z">
        <w:r w:rsidR="00C4178C">
          <w:rPr>
            <w:sz w:val="24"/>
            <w:szCs w:val="24"/>
          </w:rPr>
          <w:t xml:space="preserve"> case</w:t>
        </w:r>
      </w:ins>
      <w:ins w:id="78" w:author="Alejandro Damian Serrano" w:date="2023-07-06T14:20:00Z">
        <w:r w:rsidR="00C4178C">
          <w:rPr>
            <w:sz w:val="24"/>
            <w:szCs w:val="24"/>
          </w:rPr>
          <w:t xml:space="preserve"> of the most elaborate termi</w:t>
        </w:r>
      </w:ins>
      <w:ins w:id="79" w:author="Alejandro Damian Serrano" w:date="2023-07-06T14:21:00Z">
        <w:r w:rsidR="00C4178C">
          <w:rPr>
            <w:sz w:val="24"/>
            <w:szCs w:val="24"/>
          </w:rPr>
          <w:t>na</w:t>
        </w:r>
      </w:ins>
      <w:ins w:id="80" w:author="Alejandro Damian Serrano" w:date="2023-07-06T14:20:00Z">
        <w:r w:rsidR="00C4178C">
          <w:rPr>
            <w:sz w:val="24"/>
            <w:szCs w:val="24"/>
          </w:rPr>
          <w:t>l architectures</w:t>
        </w:r>
      </w:ins>
      <w:ins w:id="81" w:author="Alejandro Damian Serrano" w:date="2023-07-06T14:21:00Z">
        <w:r w:rsidR="00C4178C">
          <w:rPr>
            <w:sz w:val="24"/>
            <w:szCs w:val="24"/>
          </w:rPr>
          <w:t xml:space="preserve"> (such as bipinnate chains, linear chains, and clusters)</w:t>
        </w:r>
      </w:ins>
      <w:ins w:id="82" w:author="Alejandro Damian Serrano" w:date="2023-07-06T14:19:00Z">
        <w:r w:rsidR="00C4178C">
          <w:rPr>
            <w:sz w:val="24"/>
            <w:szCs w:val="24"/>
          </w:rPr>
          <w:t xml:space="preserve"> </w:t>
        </w:r>
      </w:ins>
      <w:ins w:id="83" w:author="Alejandro Damian Serrano" w:date="2023-07-06T14:20:00Z">
        <w:r w:rsidR="00C4178C">
          <w:rPr>
            <w:sz w:val="24"/>
            <w:szCs w:val="24"/>
          </w:rPr>
          <w:t>the</w:t>
        </w:r>
      </w:ins>
      <w:ins w:id="84" w:author="Alejandro Damian Serrano" w:date="2023-07-06T14:21:00Z">
        <w:r w:rsidR="00C4178C">
          <w:rPr>
            <w:sz w:val="24"/>
            <w:szCs w:val="24"/>
          </w:rPr>
          <w:t>ir</w:t>
        </w:r>
      </w:ins>
      <w:ins w:id="85" w:author="Alejandro Damian Serrano" w:date="2023-07-06T14:20:00Z">
        <w:r w:rsidR="00C4178C">
          <w:rPr>
            <w:sz w:val="24"/>
            <w:szCs w:val="24"/>
          </w:rPr>
          <w:t xml:space="preserve"> intermediate stages </w:t>
        </w:r>
      </w:ins>
      <w:ins w:id="86" w:author="Alejandro Damian Serrano" w:date="2023-07-06T14:21:00Z">
        <w:r w:rsidR="00C4178C">
          <w:rPr>
            <w:sz w:val="24"/>
            <w:szCs w:val="24"/>
          </w:rPr>
          <w:t xml:space="preserve">shared the diagnostic characteristics of </w:t>
        </w:r>
      </w:ins>
      <w:ins w:id="87" w:author="Alejandro Damian Serrano" w:date="2023-07-06T14:22:00Z">
        <w:r w:rsidR="00C4178C">
          <w:rPr>
            <w:sz w:val="24"/>
            <w:szCs w:val="24"/>
          </w:rPr>
          <w:t>other simpler terminal architectures. We summarized the develo</w:t>
        </w:r>
      </w:ins>
      <w:ins w:id="88" w:author="Alejandro Damian Serrano" w:date="2023-07-06T14:23:00Z">
        <w:r w:rsidR="00C4178C">
          <w:rPr>
            <w:sz w:val="24"/>
            <w:szCs w:val="24"/>
          </w:rPr>
          <w:t>pmental relationships between architectures</w:t>
        </w:r>
      </w:ins>
      <w:ins w:id="89" w:author="Alejandro Damian Serrano" w:date="2023-07-06T14:20:00Z">
        <w:r w:rsidR="00C4178C">
          <w:rPr>
            <w:sz w:val="24"/>
            <w:szCs w:val="24"/>
          </w:rPr>
          <w:t xml:space="preserve"> </w:t>
        </w:r>
      </w:ins>
      <w:del w:id="90" w:author="Alejandro Damian Serrano" w:date="2023-07-06T14:17:00Z">
        <w:r w:rsidR="00425DD7" w:rsidRPr="00FE2422" w:rsidDel="00C4178C">
          <w:rPr>
            <w:sz w:val="24"/>
            <w:szCs w:val="24"/>
          </w:rPr>
          <w:delText xml:space="preserve">with non-transversal adult architectures </w:delText>
        </w:r>
      </w:del>
      <w:del w:id="91" w:author="Alejandro Damian Serrano" w:date="2023-07-06T14:23:00Z">
        <w:r w:rsidR="00425DD7" w:rsidRPr="00FE2422" w:rsidDel="00C4178C">
          <w:rPr>
            <w:sz w:val="24"/>
            <w:szCs w:val="24"/>
          </w:rPr>
          <w:delText>fall under</w:delText>
        </w:r>
      </w:del>
      <w:ins w:id="92" w:author="Alejandro Damian Serrano" w:date="2023-07-06T14:23:00Z">
        <w:r w:rsidR="00C4178C">
          <w:rPr>
            <w:sz w:val="24"/>
            <w:szCs w:val="24"/>
          </w:rPr>
          <w:t>as</w:t>
        </w:r>
      </w:ins>
      <w:r w:rsidR="00425DD7" w:rsidRPr="00FE2422">
        <w:rPr>
          <w:sz w:val="24"/>
          <w:szCs w:val="24"/>
        </w:rPr>
        <w:t xml:space="preserve"> three </w:t>
      </w:r>
      <w:del w:id="93" w:author="Alejandro Damian Serrano" w:date="2023-07-06T14:39:00Z">
        <w:r w:rsidR="00425DD7" w:rsidRPr="00FE2422" w:rsidDel="00F15CAF">
          <w:rPr>
            <w:sz w:val="24"/>
            <w:szCs w:val="24"/>
          </w:rPr>
          <w:delText xml:space="preserve">distinct </w:delText>
        </w:r>
      </w:del>
      <w:ins w:id="94"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t xml:space="preserve">developmental transition pathways </w:t>
      </w:r>
      <w:ins w:id="95" w:author="Alejandro Damian Serrano" w:date="2023-07-06T14:23:00Z">
        <w:r w:rsidR="00C4178C">
          <w:rPr>
            <w:sz w:val="24"/>
            <w:szCs w:val="24"/>
          </w:rPr>
          <w:t xml:space="preserve">(depicted in </w:t>
        </w:r>
      </w:ins>
      <w:del w:id="96" w:author="Alejandro Damian Serrano" w:date="2023-07-06T14:23:00Z">
        <w:r w:rsidR="00425DD7" w:rsidRPr="00FE2422" w:rsidDel="00C4178C">
          <w:rPr>
            <w:sz w:val="24"/>
            <w:szCs w:val="24"/>
          </w:rPr>
          <w:delText>(</w:delText>
        </w:r>
      </w:del>
      <w:r w:rsidR="00425DD7" w:rsidRPr="00FE2422">
        <w:rPr>
          <w:sz w:val="24"/>
          <w:szCs w:val="24"/>
        </w:rPr>
        <w:t>Fig</w:t>
      </w:r>
      <w:ins w:id="97" w:author="Alejandro Damian Serrano" w:date="2023-07-06T14:23:00Z">
        <w:r w:rsidR="00C4178C">
          <w:rPr>
            <w:sz w:val="24"/>
            <w:szCs w:val="24"/>
          </w:rPr>
          <w:t>ure</w:t>
        </w:r>
      </w:ins>
      <w:del w:id="98" w:author="Alejandro Damian Serrano" w:date="2023-07-06T14:23:00Z">
        <w:r w:rsidR="00425DD7" w:rsidRPr="00FE2422" w:rsidDel="00C4178C">
          <w:rPr>
            <w:sz w:val="24"/>
            <w:szCs w:val="24"/>
          </w:rPr>
          <w:delText>.</w:delText>
        </w:r>
      </w:del>
      <w:r w:rsidR="00425DD7" w:rsidRPr="00FE2422">
        <w:rPr>
          <w:sz w:val="24"/>
          <w:szCs w:val="24"/>
        </w:rPr>
        <w:t xml:space="preserve"> 6</w:t>
      </w:r>
      <w:ins w:id="99" w:author="Alejandro Damian Serrano" w:date="2023-07-06T14:23:00Z">
        <w:r w:rsidR="00C4178C">
          <w:rPr>
            <w:sz w:val="24"/>
            <w:szCs w:val="24"/>
          </w:rPr>
          <w:t>)</w:t>
        </w:r>
      </w:ins>
      <w:ins w:id="100" w:author="Alejandro Damian Serrano" w:date="2023-07-06T14:24:00Z">
        <w:r w:rsidR="00C4178C">
          <w:rPr>
            <w:sz w:val="24"/>
            <w:szCs w:val="24"/>
          </w:rPr>
          <w:t>, each characterized by specific zooid rearrangement processes</w:t>
        </w:r>
      </w:ins>
      <w:del w:id="101"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514430D8" w:rsidR="003E4853" w:rsidRPr="00FE2422" w:rsidRDefault="00425DD7" w:rsidP="004413FA">
      <w:pPr>
        <w:spacing w:line="480" w:lineRule="auto"/>
        <w:ind w:firstLine="720"/>
        <w:rPr>
          <w:sz w:val="24"/>
          <w:szCs w:val="24"/>
        </w:rPr>
      </w:pPr>
      <w:r w:rsidRPr="00FE2422">
        <w:rPr>
          <w:sz w:val="24"/>
          <w:szCs w:val="24"/>
        </w:rPr>
        <w:t>First there is the</w:t>
      </w:r>
      <w:ins w:id="102"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xml:space="preserve">, </w:t>
      </w:r>
      <w:r w:rsidRPr="00FE2422">
        <w:rPr>
          <w:sz w:val="24"/>
          <w:szCs w:val="24"/>
        </w:rPr>
        <w:lastRenderedPageBreak/>
        <w:t>semicircular sets of zooids (Ritter &amp; Johnson 1911). In the first stage of the transformation,</w:t>
      </w:r>
      <w:ins w:id="103" w:author="Alejandro Damian Serrano" w:date="2023-07-06T14:27:00Z">
        <w:r w:rsidR="000E47F8">
          <w:rPr>
            <w:sz w:val="24"/>
            <w:szCs w:val="24"/>
          </w:rPr>
          <w:t xml:space="preserve"> we observe</w:t>
        </w:r>
      </w:ins>
      <w:r w:rsidRPr="00FE2422">
        <w:rPr>
          <w:sz w:val="24"/>
          <w:szCs w:val="24"/>
        </w:rPr>
        <w:t xml:space="preserve"> the</w:t>
      </w:r>
      <w:ins w:id="104" w:author="Alejandro Damian Serrano" w:date="2023-07-06T14:27:00Z">
        <w:r w:rsidR="000E47F8">
          <w:rPr>
            <w:sz w:val="24"/>
            <w:szCs w:val="24"/>
          </w:rPr>
          <w:t xml:space="preserve"> formation of the</w:t>
        </w:r>
      </w:ins>
      <w:r w:rsidRPr="00FE2422">
        <w:rPr>
          <w:sz w:val="24"/>
          <w:szCs w:val="24"/>
        </w:rPr>
        <w:t xml:space="preserve"> whorl architecture</w:t>
      </w:r>
      <w:del w:id="105" w:author="Alejandro Damian Serrano" w:date="2023-07-06T14:27:00Z">
        <w:r w:rsidRPr="00FE2422" w:rsidDel="000E47F8">
          <w:rPr>
            <w:sz w:val="24"/>
            <w:szCs w:val="24"/>
          </w:rPr>
          <w:delText xml:space="preserve"> </w:delText>
        </w:r>
      </w:del>
      <w:ins w:id="106" w:author="Alejandro Damian Serrano" w:date="2023-07-06T14:28:00Z">
        <w:r w:rsidR="000E47F8">
          <w:rPr>
            <w:sz w:val="24"/>
            <w:szCs w:val="24"/>
          </w:rPr>
          <w:t xml:space="preserve"> (e.g., Fig. 3E)</w:t>
        </w:r>
      </w:ins>
      <w:del w:id="107" w:author="Alejandro Damian Serrano" w:date="2023-07-06T14:27:00Z">
        <w:r w:rsidRPr="00FE2422" w:rsidDel="000E47F8">
          <w:rPr>
            <w:sz w:val="24"/>
            <w:szCs w:val="24"/>
          </w:rPr>
          <w:delText>is formed</w:delText>
        </w:r>
      </w:del>
      <w:r w:rsidRPr="00FE2422">
        <w:rPr>
          <w:sz w:val="24"/>
          <w:szCs w:val="24"/>
        </w:rPr>
        <w:t>. The</w:t>
      </w:r>
      <w:del w:id="108" w:author="Alejandro Damian Serrano" w:date="2023-07-06T14:28:00Z">
        <w:r w:rsidRPr="00FE2422" w:rsidDel="000E47F8">
          <w:rPr>
            <w:sz w:val="24"/>
            <w:szCs w:val="24"/>
          </w:rPr>
          <w:delText>se</w:delText>
        </w:r>
      </w:del>
      <w:r w:rsidRPr="00FE2422">
        <w:rPr>
          <w:sz w:val="24"/>
          <w:szCs w:val="24"/>
        </w:rPr>
        <w:t xml:space="preserve"> zooids </w:t>
      </w:r>
      <w:ins w:id="109"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10" w:author="Alejandro Damian Serrano" w:date="2023-07-06T14:29:00Z">
        <w:r w:rsidRPr="00FE2422" w:rsidDel="000E47F8">
          <w:rPr>
            <w:sz w:val="24"/>
            <w:szCs w:val="24"/>
          </w:rPr>
          <w:delText>These are</w:delText>
        </w:r>
      </w:del>
      <w:ins w:id="111" w:author="Alejandro Damian Serrano" w:date="2023-07-06T14:29:00Z">
        <w:r w:rsidR="000E47F8">
          <w:rPr>
            <w:sz w:val="24"/>
            <w:szCs w:val="24"/>
          </w:rPr>
          <w:t>We</w:t>
        </w:r>
      </w:ins>
      <w:r w:rsidRPr="00FE2422">
        <w:rPr>
          <w:sz w:val="24"/>
          <w:szCs w:val="24"/>
        </w:rPr>
        <w:t xml:space="preserve"> found</w:t>
      </w:r>
      <w:ins w:id="112" w:author="Alejandro Damian Serrano" w:date="2023-07-06T14:29:00Z">
        <w:r w:rsidR="000E47F8">
          <w:rPr>
            <w:sz w:val="24"/>
            <w:szCs w:val="24"/>
          </w:rPr>
          <w:t xml:space="preserve"> this terminal architecture</w:t>
        </w:r>
      </w:ins>
      <w:ins w:id="113" w:author="Alejandro Damian Serrano" w:date="2023-07-07T14:55:00Z">
        <w:r w:rsidR="00617F5F">
          <w:rPr>
            <w:sz w:val="24"/>
            <w:szCs w:val="24"/>
          </w:rPr>
          <w:t xml:space="preserve"> and observed its development</w:t>
        </w:r>
      </w:ins>
      <w:r w:rsidRPr="00FE2422">
        <w:rPr>
          <w:sz w:val="24"/>
          <w:szCs w:val="24"/>
        </w:rPr>
        <w:t xml:space="preserve"> in </w:t>
      </w:r>
      <w:del w:id="114" w:author="Alejandro Damian Serrano" w:date="2023-07-07T14:56:00Z">
        <w:r w:rsidRPr="00FE2422" w:rsidDel="00617F5F">
          <w:rPr>
            <w:sz w:val="24"/>
            <w:szCs w:val="24"/>
          </w:rPr>
          <w:delText xml:space="preserve">many </w:delText>
        </w:r>
      </w:del>
      <w:ins w:id="115" w:author="Alejandro Damian Serrano" w:date="2023-07-07T14:56:00Z">
        <w:r w:rsidR="00617F5F">
          <w:rPr>
            <w:sz w:val="24"/>
            <w:szCs w:val="24"/>
          </w:rPr>
          <w:t>some</w:t>
        </w:r>
        <w:r w:rsidR="00617F5F" w:rsidRPr="00FE2422">
          <w:rPr>
            <w:sz w:val="24"/>
            <w:szCs w:val="24"/>
          </w:rPr>
          <w:t xml:space="preserve"> </w:t>
        </w:r>
      </w:ins>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16" w:author="Alejandro Damian Serrano" w:date="2023-07-06T14:29:00Z">
        <w:r w:rsidR="000E47F8">
          <w:rPr>
            <w:sz w:val="24"/>
            <w:szCs w:val="24"/>
          </w:rPr>
          <w:t xml:space="preserve">we saw </w:t>
        </w:r>
      </w:ins>
      <w:r w:rsidRPr="00FE2422">
        <w:rPr>
          <w:sz w:val="24"/>
          <w:szCs w:val="24"/>
        </w:rPr>
        <w:t>these whorls remain</w:t>
      </w:r>
      <w:ins w:id="117"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w:t>
      </w:r>
      <w:ins w:id="118" w:author="Alejandro Damian Serrano" w:date="2023-07-07T14:56:00Z">
        <w:r w:rsidR="00617F5F">
          <w:rPr>
            <w:sz w:val="24"/>
            <w:szCs w:val="24"/>
          </w:rPr>
          <w:t>We hypothesize that a</w:t>
        </w:r>
      </w:ins>
      <w:del w:id="119" w:author="Alejandro Damian Serrano" w:date="2023-07-07T14:56:00Z">
        <w:r w:rsidRPr="00FE2422" w:rsidDel="00617F5F">
          <w:rPr>
            <w:sz w:val="24"/>
            <w:szCs w:val="24"/>
          </w:rPr>
          <w:delText>A</w:delText>
        </w:r>
      </w:del>
      <w:r w:rsidRPr="00FE2422">
        <w:rPr>
          <w:sz w:val="24"/>
          <w:szCs w:val="24"/>
        </w:rPr>
        <w:t xml:space="preserve"> further</w:t>
      </w:r>
      <w:ins w:id="120"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21"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22" w:author="Alejandro Damian Serrano" w:date="2023-07-06T14:30:00Z">
        <w:r w:rsidRPr="00FE2422" w:rsidDel="000E47F8">
          <w:rPr>
            <w:sz w:val="24"/>
            <w:szCs w:val="24"/>
          </w:rPr>
          <w:delText>so long</w:delText>
        </w:r>
      </w:del>
      <w:ins w:id="123"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24" w:author="Alejandro Damian Serrano" w:date="2023-07-06T14:30:00Z">
        <w:r w:rsidR="000E47F8">
          <w:rPr>
            <w:sz w:val="24"/>
            <w:szCs w:val="24"/>
          </w:rPr>
          <w:t xml:space="preserve">We </w:t>
        </w:r>
      </w:ins>
      <w:del w:id="125" w:author="Alejandro Damian Serrano" w:date="2023-07-06T14:30:00Z">
        <w:r w:rsidRPr="00FE2422" w:rsidDel="000E47F8">
          <w:rPr>
            <w:sz w:val="24"/>
            <w:szCs w:val="24"/>
          </w:rPr>
          <w:delText xml:space="preserve">These are </w:delText>
        </w:r>
      </w:del>
      <w:r w:rsidRPr="00FE2422">
        <w:rPr>
          <w:sz w:val="24"/>
          <w:szCs w:val="24"/>
        </w:rPr>
        <w:t>found</w:t>
      </w:r>
      <w:ins w:id="126" w:author="Alejandro Damian Serrano" w:date="2023-07-06T14:30:00Z">
        <w:r w:rsidR="000E47F8">
          <w:rPr>
            <w:sz w:val="24"/>
            <w:szCs w:val="24"/>
          </w:rPr>
          <w:t xml:space="preserve"> the cluster termina</w:t>
        </w:r>
      </w:ins>
      <w:ins w:id="127"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28" w:author="Alejandro Damian Serrano" w:date="2023-07-06T14:31:00Z">
        <w:r w:rsidR="000E47F8">
          <w:rPr>
            <w:iCs/>
            <w:sz w:val="24"/>
            <w:szCs w:val="24"/>
          </w:rPr>
          <w:t xml:space="preserve"> (observed in the field</w:t>
        </w:r>
      </w:ins>
      <w:ins w:id="129" w:author="Alejandro Damian Serrano" w:date="2023-07-06T14:32:00Z">
        <w:r w:rsidR="000E47F8">
          <w:rPr>
            <w:iCs/>
            <w:sz w:val="24"/>
            <w:szCs w:val="24"/>
          </w:rPr>
          <w:t xml:space="preserve"> but </w:t>
        </w:r>
      </w:ins>
      <w:ins w:id="130" w:author="Alejandro Damian Serrano" w:date="2023-07-06T14:31:00Z">
        <w:r w:rsidR="000E47F8">
          <w:rPr>
            <w:iCs/>
            <w:sz w:val="24"/>
            <w:szCs w:val="24"/>
          </w:rPr>
          <w:t xml:space="preserve">not photographed </w:t>
        </w:r>
      </w:ins>
      <w:ins w:id="131" w:author="Alejandro Damian Serrano" w:date="2023-07-06T14:32:00Z">
        <w:r w:rsidR="000E47F8">
          <w:rPr>
            <w:iCs/>
            <w:sz w:val="24"/>
            <w:szCs w:val="24"/>
          </w:rPr>
          <w:t>for</w:t>
        </w:r>
      </w:ins>
      <w:ins w:id="132"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ins w:id="133" w:author="Alejandro Damian Serrano" w:date="2023-07-07T14:57:00Z">
        <w:r w:rsidR="00617F5F">
          <w:rPr>
            <w:iCs/>
            <w:sz w:val="24"/>
            <w:szCs w:val="24"/>
          </w:rPr>
          <w:t xml:space="preserve"> We observed the development of cluster architectures from a transversal stage in </w:t>
        </w:r>
        <w:r w:rsidR="00617F5F" w:rsidRPr="00617F5F">
          <w:rPr>
            <w:i/>
            <w:sz w:val="24"/>
            <w:szCs w:val="24"/>
            <w:rPrChange w:id="134" w:author="Alejandro Damian Serrano" w:date="2023-07-07T14:57:00Z">
              <w:rPr>
                <w:iCs/>
                <w:sz w:val="24"/>
                <w:szCs w:val="24"/>
              </w:rPr>
            </w:rPrChange>
          </w:rPr>
          <w:t xml:space="preserve">C. </w:t>
        </w:r>
        <w:proofErr w:type="spellStart"/>
        <w:r w:rsidR="00617F5F" w:rsidRPr="00617F5F">
          <w:rPr>
            <w:i/>
            <w:sz w:val="24"/>
            <w:szCs w:val="24"/>
            <w:rPrChange w:id="135" w:author="Alejandro Damian Serrano" w:date="2023-07-07T14:57:00Z">
              <w:rPr>
                <w:iCs/>
                <w:sz w:val="24"/>
                <w:szCs w:val="24"/>
              </w:rPr>
            </w:rPrChange>
          </w:rPr>
          <w:t>polae</w:t>
        </w:r>
        <w:proofErr w:type="spellEnd"/>
        <w:r w:rsidR="00617F5F">
          <w:rPr>
            <w:iCs/>
            <w:sz w:val="24"/>
            <w:szCs w:val="24"/>
          </w:rPr>
          <w:t xml:space="preserve"> and </w:t>
        </w:r>
        <w:r w:rsidR="00617F5F" w:rsidRPr="00617F5F">
          <w:rPr>
            <w:i/>
            <w:sz w:val="24"/>
            <w:szCs w:val="24"/>
            <w:rPrChange w:id="136" w:author="Alejandro Damian Serrano" w:date="2023-07-07T14:57:00Z">
              <w:rPr>
                <w:iCs/>
                <w:sz w:val="24"/>
                <w:szCs w:val="24"/>
              </w:rPr>
            </w:rPrChange>
          </w:rPr>
          <w:t xml:space="preserve">C. </w:t>
        </w:r>
        <w:proofErr w:type="spellStart"/>
        <w:r w:rsidR="00617F5F" w:rsidRPr="00617F5F">
          <w:rPr>
            <w:i/>
            <w:sz w:val="24"/>
            <w:szCs w:val="24"/>
            <w:rPrChange w:id="137" w:author="Alejandro Damian Serrano" w:date="2023-07-07T14:57:00Z">
              <w:rPr>
                <w:iCs/>
                <w:sz w:val="24"/>
                <w:szCs w:val="24"/>
              </w:rPr>
            </w:rPrChange>
          </w:rPr>
          <w:t>sewelli</w:t>
        </w:r>
        <w:proofErr w:type="spellEnd"/>
        <w:r w:rsidR="00617F5F">
          <w:rPr>
            <w:iCs/>
            <w:sz w:val="24"/>
            <w:szCs w:val="24"/>
          </w:rPr>
          <w:t>.</w:t>
        </w:r>
      </w:ins>
      <w:r w:rsidRPr="00FE2422">
        <w:rPr>
          <w:sz w:val="24"/>
          <w:szCs w:val="24"/>
        </w:rPr>
        <w:t xml:space="preserve"> These cluster bundles </w:t>
      </w:r>
      <w:del w:id="138" w:author="Alejandro Damian Serrano" w:date="2023-07-06T14:32:00Z">
        <w:r w:rsidRPr="00FE2422" w:rsidDel="000E47F8">
          <w:rPr>
            <w:sz w:val="24"/>
            <w:szCs w:val="24"/>
          </w:rPr>
          <w:delText xml:space="preserve">typically </w:delText>
        </w:r>
      </w:del>
      <w:ins w:id="139" w:author="Alejandro Damian Serrano" w:date="2023-07-06T14:32:00Z">
        <w:r w:rsidR="000E47F8">
          <w:rPr>
            <w:sz w:val="24"/>
            <w:szCs w:val="24"/>
          </w:rPr>
          <w:t>appear</w:t>
        </w:r>
      </w:ins>
      <w:ins w:id="140" w:author="Alejandro Damian Serrano" w:date="2023-07-07T14:57:00Z">
        <w:r w:rsidR="00617F5F">
          <w:rPr>
            <w:sz w:val="24"/>
            <w:szCs w:val="24"/>
          </w:rPr>
          <w:t>ed</w:t>
        </w:r>
      </w:ins>
      <w:ins w:id="141" w:author="Alejandro Damian Serrano" w:date="2023-07-06T14:32:00Z">
        <w:r w:rsidR="000E47F8">
          <w:rPr>
            <w:sz w:val="24"/>
            <w:szCs w:val="24"/>
          </w:rPr>
          <w:t xml:space="preserve"> to</w:t>
        </w:r>
        <w:r w:rsidR="000E47F8" w:rsidRPr="00FE2422">
          <w:rPr>
            <w:sz w:val="24"/>
            <w:szCs w:val="24"/>
          </w:rPr>
          <w:t xml:space="preserve"> </w:t>
        </w:r>
      </w:ins>
      <w:r w:rsidRPr="00FE2422">
        <w:rPr>
          <w:sz w:val="24"/>
          <w:szCs w:val="24"/>
        </w:rPr>
        <w:t xml:space="preserve">contain many more zooids than those in whorls. </w:t>
      </w:r>
      <w:ins w:id="142" w:author="Alejandro Damian Serrano" w:date="2023-07-06T14:33:00Z">
        <w:r w:rsidR="000E47F8">
          <w:rPr>
            <w:sz w:val="24"/>
            <w:szCs w:val="24"/>
          </w:rPr>
          <w:t>From our observations of</w:t>
        </w:r>
      </w:ins>
      <w:del w:id="143" w:author="Alejandro Damian Serrano" w:date="2023-07-06T14:33:00Z">
        <w:r w:rsidRPr="00FE2422" w:rsidDel="000E47F8">
          <w:rPr>
            <w:sz w:val="24"/>
            <w:szCs w:val="24"/>
          </w:rPr>
          <w:delText>I</w:delText>
        </w:r>
      </w:del>
      <w:ins w:id="144" w:author="Alejandro Damian Serrano" w:date="2023-07-06T14:32:00Z">
        <w:r w:rsidR="000E47F8">
          <w:rPr>
            <w:sz w:val="24"/>
            <w:szCs w:val="24"/>
          </w:rPr>
          <w:t xml:space="preserve"> the development of </w:t>
        </w:r>
        <w:r w:rsidR="000E47F8" w:rsidRPr="000E47F8">
          <w:rPr>
            <w:i/>
            <w:iCs/>
            <w:sz w:val="24"/>
            <w:szCs w:val="24"/>
            <w:rPrChange w:id="145" w:author="Alejandro Damian Serrano" w:date="2023-07-06T14:32:00Z">
              <w:rPr>
                <w:sz w:val="24"/>
                <w:szCs w:val="24"/>
              </w:rPr>
            </w:rPrChange>
          </w:rPr>
          <w:t>C.</w:t>
        </w:r>
      </w:ins>
      <w:ins w:id="146" w:author="Alejandro Damian Serrano" w:date="2023-07-06T14:33:00Z">
        <w:r w:rsidR="000E47F8">
          <w:rPr>
            <w:i/>
            <w:iCs/>
            <w:sz w:val="24"/>
            <w:szCs w:val="24"/>
          </w:rPr>
          <w:t xml:space="preserve"> </w:t>
        </w:r>
      </w:ins>
      <w:proofErr w:type="spellStart"/>
      <w:ins w:id="147" w:author="Alejandro Damian Serrano" w:date="2023-07-06T14:32:00Z">
        <w:r w:rsidR="000E47F8" w:rsidRPr="000E47F8">
          <w:rPr>
            <w:i/>
            <w:iCs/>
            <w:sz w:val="24"/>
            <w:szCs w:val="24"/>
            <w:rPrChange w:id="148" w:author="Alejandro Damian Serrano" w:date="2023-07-06T14:32:00Z">
              <w:rPr>
                <w:sz w:val="24"/>
                <w:szCs w:val="24"/>
              </w:rPr>
            </w:rPrChange>
          </w:rPr>
          <w:t>sewelli</w:t>
        </w:r>
        <w:proofErr w:type="spellEnd"/>
        <w:r w:rsidR="000E47F8">
          <w:rPr>
            <w:sz w:val="24"/>
            <w:szCs w:val="24"/>
          </w:rPr>
          <w:t xml:space="preserve">, </w:t>
        </w:r>
      </w:ins>
      <w:ins w:id="149" w:author="Alejandro Damian Serrano" w:date="2023-07-06T14:33:00Z">
        <w:r w:rsidR="000E47F8">
          <w:rPr>
            <w:sz w:val="24"/>
            <w:szCs w:val="24"/>
          </w:rPr>
          <w:t>we were not able to discern</w:t>
        </w:r>
      </w:ins>
      <w:del w:id="150" w:author="Alejandro Damian Serrano" w:date="2023-07-06T14:33:00Z">
        <w:r w:rsidRPr="00FE2422" w:rsidDel="000E47F8">
          <w:rPr>
            <w:sz w:val="24"/>
            <w:szCs w:val="24"/>
          </w:rPr>
          <w:delText>t is unclear</w:delText>
        </w:r>
      </w:del>
      <w:r w:rsidRPr="00FE2422">
        <w:rPr>
          <w:sz w:val="24"/>
          <w:szCs w:val="24"/>
        </w:rPr>
        <w:t xml:space="preserve"> whether </w:t>
      </w:r>
      <w:ins w:id="151" w:author="Alejandro Damian Serrano" w:date="2023-07-06T14:33:00Z">
        <w:r w:rsidR="000E47F8">
          <w:rPr>
            <w:sz w:val="24"/>
            <w:szCs w:val="24"/>
          </w:rPr>
          <w:t xml:space="preserve">they </w:t>
        </w:r>
      </w:ins>
      <w:del w:id="152"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53" w:author="Alejandro Damian Serrano" w:date="2023-07-06T14:33:00Z">
        <w:r w:rsidRPr="00FE2422" w:rsidDel="000E47F8">
          <w:rPr>
            <w:sz w:val="24"/>
            <w:szCs w:val="24"/>
          </w:rPr>
          <w:delText>in their development</w:delText>
        </w:r>
      </w:del>
      <w:ins w:id="154" w:author="Alejandro Damian Serrano" w:date="2023-07-06T14:33:00Z">
        <w:r w:rsidR="000E47F8">
          <w:rPr>
            <w:sz w:val="24"/>
            <w:szCs w:val="24"/>
          </w:rPr>
          <w:t xml:space="preserve">the way that </w:t>
        </w:r>
        <w:r w:rsidR="000E47F8" w:rsidRPr="000E47F8">
          <w:rPr>
            <w:i/>
            <w:iCs/>
            <w:sz w:val="24"/>
            <w:szCs w:val="24"/>
            <w:rPrChange w:id="155" w:author="Alejandro Damian Serrano" w:date="2023-07-06T14:33:00Z">
              <w:rPr>
                <w:sz w:val="24"/>
                <w:szCs w:val="24"/>
              </w:rPr>
            </w:rPrChange>
          </w:rPr>
          <w:t xml:space="preserve">C. </w:t>
        </w:r>
        <w:proofErr w:type="spellStart"/>
        <w:r w:rsidR="000E47F8" w:rsidRPr="000E47F8">
          <w:rPr>
            <w:i/>
            <w:iCs/>
            <w:sz w:val="24"/>
            <w:szCs w:val="24"/>
            <w:rPrChange w:id="156" w:author="Alejandro Damian Serrano" w:date="2023-07-06T14:33:00Z">
              <w:rPr>
                <w:sz w:val="24"/>
                <w:szCs w:val="24"/>
              </w:rPr>
            </w:rPrChange>
          </w:rPr>
          <w:t>polae</w:t>
        </w:r>
        <w:proofErr w:type="spellEnd"/>
        <w:r w:rsidR="000E47F8">
          <w:rPr>
            <w:sz w:val="24"/>
            <w:szCs w:val="24"/>
          </w:rPr>
          <w:t xml:space="preserve"> </w:t>
        </w:r>
      </w:ins>
      <w:ins w:id="157" w:author="Alejandro Damian Serrano" w:date="2023-07-07T14:55:00Z">
        <w:r w:rsidR="00617F5F">
          <w:rPr>
            <w:sz w:val="24"/>
            <w:szCs w:val="24"/>
          </w:rPr>
          <w:t xml:space="preserve">definitively </w:t>
        </w:r>
      </w:ins>
      <w:ins w:id="158" w:author="Alejandro Damian Serrano" w:date="2023-07-06T14:33:00Z">
        <w:r w:rsidR="000E47F8">
          <w:rPr>
            <w:sz w:val="24"/>
            <w:szCs w:val="24"/>
          </w:rPr>
          <w:t>does</w:t>
        </w:r>
      </w:ins>
      <w:r w:rsidRPr="00FE2422">
        <w:rPr>
          <w:sz w:val="24"/>
          <w:szCs w:val="24"/>
        </w:rPr>
        <w:t xml:space="preserve">. The developing </w:t>
      </w:r>
      <w:ins w:id="159" w:author="Alejandro Damian Serrano" w:date="2023-07-06T14:33:00Z">
        <w:r w:rsidR="000E47F8">
          <w:rPr>
            <w:sz w:val="24"/>
            <w:szCs w:val="24"/>
          </w:rPr>
          <w:t xml:space="preserve">cluster </w:t>
        </w:r>
      </w:ins>
      <w:ins w:id="160" w:author="Alejandro Damian Serrano" w:date="2023-07-06T14:34:00Z">
        <w:r w:rsidR="000E47F8">
          <w:rPr>
            <w:sz w:val="24"/>
            <w:szCs w:val="24"/>
          </w:rPr>
          <w:t xml:space="preserve">and whorl </w:t>
        </w:r>
      </w:ins>
      <w:r w:rsidRPr="00FE2422">
        <w:rPr>
          <w:sz w:val="24"/>
          <w:szCs w:val="24"/>
        </w:rPr>
        <w:t>colonies we observed</w:t>
      </w:r>
      <w:ins w:id="161" w:author="Alejandro Damian Serrano" w:date="2023-07-06T14:34:00Z">
        <w:r w:rsidR="000E47F8">
          <w:rPr>
            <w:sz w:val="24"/>
            <w:szCs w:val="24"/>
          </w:rPr>
          <w:t xml:space="preserve"> all</w:t>
        </w:r>
      </w:ins>
      <w:del w:id="162" w:author="Alejandro Damian Serrano" w:date="2023-07-06T14:34:00Z">
        <w:r w:rsidRPr="00FE2422" w:rsidDel="000E47F8">
          <w:rPr>
            <w:sz w:val="24"/>
            <w:szCs w:val="24"/>
          </w:rPr>
          <w:delText xml:space="preserve"> do</w:delText>
        </w:r>
      </w:del>
      <w:r w:rsidRPr="00FE2422">
        <w:rPr>
          <w:sz w:val="24"/>
          <w:szCs w:val="24"/>
        </w:rPr>
        <w:t xml:space="preserve"> </w:t>
      </w:r>
      <w:ins w:id="163" w:author="Alejandro Damian Serrano" w:date="2023-07-06T14:34:00Z">
        <w:r w:rsidR="000E47F8">
          <w:rPr>
            <w:sz w:val="24"/>
            <w:szCs w:val="24"/>
          </w:rPr>
          <w:t>went</w:t>
        </w:r>
      </w:ins>
      <w:del w:id="164"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65"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66"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67" w:author="Alejandro Damian Serrano" w:date="2023-07-06T14:34:00Z">
        <w:r w:rsidRPr="00FE2422" w:rsidDel="000E47F8">
          <w:rPr>
            <w:sz w:val="24"/>
            <w:szCs w:val="24"/>
          </w:rPr>
          <w:delText xml:space="preserve">may </w:delText>
        </w:r>
      </w:del>
      <w:r w:rsidRPr="00FE2422">
        <w:rPr>
          <w:sz w:val="24"/>
          <w:szCs w:val="24"/>
        </w:rPr>
        <w:t>occur</w:t>
      </w:r>
      <w:ins w:id="168" w:author="Alejandro Damian Serrano" w:date="2023-07-06T14:34:00Z">
        <w:r w:rsidR="000E47F8">
          <w:rPr>
            <w:sz w:val="24"/>
            <w:szCs w:val="24"/>
          </w:rPr>
          <w:t>s</w:t>
        </w:r>
      </w:ins>
      <w:r w:rsidRPr="00FE2422">
        <w:rPr>
          <w:sz w:val="24"/>
          <w:szCs w:val="24"/>
        </w:rPr>
        <w:t xml:space="preserve"> before</w:t>
      </w:r>
      <w:ins w:id="169"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739A750" w:rsidR="003E4853" w:rsidRPr="00FE2422" w:rsidRDefault="00425DD7" w:rsidP="004413FA">
      <w:pPr>
        <w:spacing w:line="480" w:lineRule="auto"/>
        <w:ind w:firstLine="720"/>
        <w:rPr>
          <w:sz w:val="24"/>
          <w:szCs w:val="24"/>
        </w:rPr>
      </w:pPr>
      <w:r w:rsidRPr="00FE2422">
        <w:rPr>
          <w:sz w:val="24"/>
          <w:szCs w:val="24"/>
        </w:rPr>
        <w:lastRenderedPageBreak/>
        <w:t>Second, there is the</w:t>
      </w:r>
      <w:ins w:id="170"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71"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72"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73" w:author="Alejandro Damian Serrano" w:date="2023-07-06T14:37:00Z">
              <w:rPr>
                <w:sz w:val="24"/>
                <w:szCs w:val="24"/>
              </w:rPr>
            </w:rPrChange>
          </w:rPr>
          <w:t xml:space="preserve">H. </w:t>
        </w:r>
        <w:proofErr w:type="spellStart"/>
        <w:r w:rsidR="00F15CAF" w:rsidRPr="00F15CAF">
          <w:rPr>
            <w:i/>
            <w:iCs/>
            <w:sz w:val="24"/>
            <w:szCs w:val="24"/>
            <w:rPrChange w:id="174" w:author="Alejandro Damian Serrano" w:date="2023-07-06T14:37:00Z">
              <w:rPr>
                <w:sz w:val="24"/>
                <w:szCs w:val="24"/>
              </w:rPr>
            </w:rPrChange>
          </w:rPr>
          <w:t>younti</w:t>
        </w:r>
        <w:proofErr w:type="spellEnd"/>
        <w:r w:rsidR="00F15CAF">
          <w:rPr>
            <w:sz w:val="24"/>
            <w:szCs w:val="24"/>
          </w:rPr>
          <w:t>, we did not encounter a</w:t>
        </w:r>
      </w:ins>
      <w:ins w:id="175" w:author="Alejandro Damian Serrano" w:date="2023-07-06T14:37:00Z">
        <w:r w:rsidR="00F15CAF">
          <w:rPr>
            <w:sz w:val="24"/>
            <w:szCs w:val="24"/>
          </w:rPr>
          <w:t>ny</w:t>
        </w:r>
      </w:ins>
      <w:ins w:id="176" w:author="Alejandro Damian Serrano" w:date="2023-07-06T14:38:00Z">
        <w:r w:rsidR="00F15CAF">
          <w:rPr>
            <w:sz w:val="24"/>
            <w:szCs w:val="24"/>
          </w:rPr>
          <w:t xml:space="preserve"> </w:t>
        </w:r>
        <w:r w:rsidR="00F15CAF" w:rsidRPr="00F15CAF">
          <w:rPr>
            <w:i/>
            <w:iCs/>
            <w:sz w:val="24"/>
            <w:szCs w:val="24"/>
            <w:rPrChange w:id="177" w:author="Alejandro Damian Serrano" w:date="2023-07-06T14:38:00Z">
              <w:rPr>
                <w:sz w:val="24"/>
                <w:szCs w:val="24"/>
              </w:rPr>
            </w:rPrChange>
          </w:rPr>
          <w:t>Helicosalpa</w:t>
        </w:r>
      </w:ins>
      <w:ins w:id="178"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179" w:author="Alejandro Damian Serrano" w:date="2023-07-06T14:37:00Z">
        <w:r w:rsidR="00F15CAF">
          <w:rPr>
            <w:sz w:val="24"/>
            <w:szCs w:val="24"/>
          </w:rPr>
          <w:t>However, we could observe their development in a photograph by</w:t>
        </w:r>
      </w:ins>
      <w:ins w:id="180" w:author="Alejandro Damian Serrano" w:date="2023-07-06T14:38:00Z">
        <w:r w:rsidR="00F15CAF">
          <w:rPr>
            <w:sz w:val="24"/>
            <w:szCs w:val="24"/>
          </w:rPr>
          <w:t xml:space="preserve"> David Wrobel (Fig. 3G)</w:t>
        </w:r>
      </w:ins>
      <w:ins w:id="181" w:author="Alejandro Damian Serrano" w:date="2023-07-07T15:41:00Z">
        <w:r w:rsidR="00F266EC">
          <w:rPr>
            <w:sz w:val="24"/>
            <w:szCs w:val="24"/>
          </w:rPr>
          <w:t xml:space="preserve">, and in Figure 2 of </w:t>
        </w:r>
        <w:proofErr w:type="spellStart"/>
        <w:r w:rsidR="00F266EC">
          <w:rPr>
            <w:sz w:val="24"/>
            <w:szCs w:val="24"/>
          </w:rPr>
          <w:t>Ringvold</w:t>
        </w:r>
        <w:proofErr w:type="spellEnd"/>
        <w:r w:rsidR="00F266EC">
          <w:rPr>
            <w:sz w:val="24"/>
            <w:szCs w:val="24"/>
          </w:rPr>
          <w:t xml:space="preserve"> et al. (2020)</w:t>
        </w:r>
      </w:ins>
      <w:ins w:id="182" w:author="Alejandro Damian Serrano" w:date="2023-07-06T14:38:00Z">
        <w:r w:rsidR="00F15CAF">
          <w:rPr>
            <w:sz w:val="24"/>
            <w:szCs w:val="24"/>
          </w:rPr>
          <w:t>.</w:t>
        </w:r>
      </w:ins>
      <w:ins w:id="183" w:author="Alejandro Damian Serrano" w:date="2023-07-06T14:37:00Z">
        <w:r w:rsidR="00F15CAF">
          <w:rPr>
            <w:sz w:val="24"/>
            <w:szCs w:val="24"/>
          </w:rPr>
          <w:t xml:space="preserve"> </w:t>
        </w:r>
      </w:ins>
      <w:ins w:id="184" w:author="Alejandro Damian Serrano" w:date="2023-07-06T14:35:00Z">
        <w:r w:rsidR="000E47F8">
          <w:rPr>
            <w:sz w:val="24"/>
            <w:szCs w:val="24"/>
          </w:rPr>
          <w:t>Like the other salps we observed, t</w:t>
        </w:r>
      </w:ins>
      <w:del w:id="185" w:author="Alejandro Damian Serrano" w:date="2023-07-06T14:35:00Z">
        <w:r w:rsidRPr="00FE2422" w:rsidDel="000E47F8">
          <w:rPr>
            <w:sz w:val="24"/>
            <w:szCs w:val="24"/>
          </w:rPr>
          <w:delText>T</w:delText>
        </w:r>
      </w:del>
      <w:r w:rsidRPr="00FE2422">
        <w:rPr>
          <w:sz w:val="24"/>
          <w:szCs w:val="24"/>
        </w:rPr>
        <w:t xml:space="preserve">hese </w:t>
      </w:r>
      <w:del w:id="186"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187" w:author="Alejandro Damian Serrano" w:date="2023-07-06T14:35:00Z">
        <w:r w:rsidR="000E47F8">
          <w:rPr>
            <w:sz w:val="24"/>
            <w:szCs w:val="24"/>
          </w:rPr>
          <w:t xml:space="preserve"> are budded in a transversal arrangement</w:t>
        </w:r>
      </w:ins>
      <w:ins w:id="188" w:author="Alejandro Damian Serrano" w:date="2023-07-06T14:36:00Z">
        <w:r w:rsidR="000E47F8">
          <w:rPr>
            <w:sz w:val="24"/>
            <w:szCs w:val="24"/>
          </w:rPr>
          <w:t xml:space="preserve">, but subsequently </w:t>
        </w:r>
      </w:ins>
      <w:del w:id="189"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190" w:author="Alejandro Damian Serrano" w:date="2023-07-06T14:38:00Z">
        <w:r w:rsidRPr="00FE2422" w:rsidDel="00F15CAF">
          <w:rPr>
            <w:sz w:val="24"/>
            <w:szCs w:val="24"/>
          </w:rPr>
          <w:delText xml:space="preserve">and </w:delText>
        </w:r>
      </w:del>
      <w:ins w:id="191" w:author="Alejandro Damian Serrano" w:date="2023-07-06T14:38:00Z">
        <w:r w:rsidR="00F15CAF">
          <w:rPr>
            <w:sz w:val="24"/>
            <w:szCs w:val="24"/>
          </w:rPr>
          <w:t>wh</w:t>
        </w:r>
      </w:ins>
      <w:ins w:id="192" w:author="Alejandro Damian Serrano" w:date="2023-07-06T14:39:00Z">
        <w:r w:rsidR="00F15CAF">
          <w:rPr>
            <w:sz w:val="24"/>
            <w:szCs w:val="24"/>
          </w:rPr>
          <w:t>ere</w:t>
        </w:r>
      </w:ins>
      <w:ins w:id="193" w:author="Alejandro Damian Serrano" w:date="2023-07-06T14:38:00Z">
        <w:r w:rsidR="00F15CAF" w:rsidRPr="00FE2422">
          <w:rPr>
            <w:sz w:val="24"/>
            <w:szCs w:val="24"/>
          </w:rPr>
          <w:t xml:space="preserve"> </w:t>
        </w:r>
      </w:ins>
      <w:r w:rsidRPr="00FE2422">
        <w:rPr>
          <w:sz w:val="24"/>
          <w:szCs w:val="24"/>
        </w:rPr>
        <w:t>zooid</w:t>
      </w:r>
      <w:ins w:id="194"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195" w:author="Alejandro Damian Serrano" w:date="2023-07-06T14:49:00Z">
        <w:r w:rsidRPr="00FE2422" w:rsidDel="0033625A">
          <w:rPr>
            <w:sz w:val="24"/>
            <w:szCs w:val="24"/>
          </w:rPr>
          <w:delText>Finally,</w:delText>
        </w:r>
      </w:del>
      <w:ins w:id="196" w:author="Alejandro Damian Serrano" w:date="2023-07-06T14:49:00Z">
        <w:r w:rsidR="0033625A">
          <w:rPr>
            <w:sz w:val="24"/>
            <w:szCs w:val="24"/>
          </w:rPr>
          <w:t>Then</w:t>
        </w:r>
      </w:ins>
      <w:r w:rsidRPr="00FE2422">
        <w:rPr>
          <w:sz w:val="24"/>
          <w:szCs w:val="24"/>
        </w:rPr>
        <w:t xml:space="preserve"> there is the </w:t>
      </w:r>
      <w:ins w:id="197" w:author="Alejandro Damian Serrano" w:date="2023-07-06T14:40:00Z">
        <w:r w:rsidR="00F15CAF">
          <w:rPr>
            <w:sz w:val="24"/>
            <w:szCs w:val="24"/>
          </w:rPr>
          <w:t xml:space="preserve">hypothesized </w:t>
        </w:r>
      </w:ins>
      <w:r w:rsidRPr="00FE2422">
        <w:rPr>
          <w:sz w:val="24"/>
          <w:szCs w:val="24"/>
        </w:rPr>
        <w:t xml:space="preserve">pathway leading to streamlined </w:t>
      </w:r>
      <w:ins w:id="198"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199" w:author="Alejandro Damian Serrano" w:date="2023-07-06T14:40:00Z">
        <w:r w:rsidR="00F15CAF">
          <w:rPr>
            <w:sz w:val="24"/>
            <w:szCs w:val="24"/>
          </w:rPr>
          <w:t xml:space="preserve">We observed the development of linear </w:t>
        </w:r>
      </w:ins>
      <w:ins w:id="200" w:author="Alejandro Damian Serrano" w:date="2023-07-06T14:41:00Z">
        <w:r w:rsidR="00F15CAF">
          <w:rPr>
            <w:sz w:val="24"/>
            <w:szCs w:val="24"/>
          </w:rPr>
          <w:t>chains</w:t>
        </w:r>
      </w:ins>
      <w:ins w:id="201" w:author="Alejandro Damian Serrano" w:date="2023-07-07T14:51:00Z">
        <w:r w:rsidR="00715140">
          <w:rPr>
            <w:sz w:val="24"/>
            <w:szCs w:val="24"/>
          </w:rPr>
          <w:t xml:space="preserve"> from transversal stages</w:t>
        </w:r>
      </w:ins>
      <w:ins w:id="202" w:author="Alejandro Damian Serrano" w:date="2023-07-06T14:42:00Z">
        <w:r w:rsidR="00F15CAF">
          <w:rPr>
            <w:sz w:val="24"/>
            <w:szCs w:val="24"/>
          </w:rPr>
          <w:t xml:space="preserve"> in </w:t>
        </w:r>
        <w:r w:rsidR="00F15CAF" w:rsidRPr="00F15CAF">
          <w:rPr>
            <w:i/>
            <w:iCs/>
            <w:sz w:val="24"/>
            <w:szCs w:val="24"/>
            <w:rPrChange w:id="203" w:author="Alejandro Damian Serrano" w:date="2023-07-06T14:43:00Z">
              <w:rPr>
                <w:sz w:val="24"/>
                <w:szCs w:val="24"/>
              </w:rPr>
            </w:rPrChange>
          </w:rPr>
          <w:t>I</w:t>
        </w:r>
      </w:ins>
      <w:ins w:id="204" w:author="Alejandro Damian Serrano" w:date="2023-07-07T14:54:00Z">
        <w:r w:rsidR="00715140">
          <w:rPr>
            <w:i/>
            <w:iCs/>
            <w:sz w:val="24"/>
            <w:szCs w:val="24"/>
          </w:rPr>
          <w:t>asis</w:t>
        </w:r>
      </w:ins>
      <w:ins w:id="205" w:author="Alejandro Damian Serrano" w:date="2023-07-06T14:42:00Z">
        <w:r w:rsidR="00F15CAF" w:rsidRPr="00F15CAF">
          <w:rPr>
            <w:i/>
            <w:iCs/>
            <w:sz w:val="24"/>
            <w:szCs w:val="24"/>
            <w:rPrChange w:id="206" w:author="Alejandro Damian Serrano" w:date="2023-07-06T14:43:00Z">
              <w:rPr>
                <w:sz w:val="24"/>
                <w:szCs w:val="24"/>
              </w:rPr>
            </w:rPrChange>
          </w:rPr>
          <w:t xml:space="preserve"> cylindrica</w:t>
        </w:r>
      </w:ins>
      <w:ins w:id="207" w:author="Alejandro Damian Serrano" w:date="2023-07-06T14:41:00Z">
        <w:r w:rsidR="00F15CAF">
          <w:rPr>
            <w:sz w:val="24"/>
            <w:szCs w:val="24"/>
          </w:rPr>
          <w:t xml:space="preserve"> and noticed they</w:t>
        </w:r>
      </w:ins>
      <w:del w:id="208" w:author="Alejandro Damian Serrano" w:date="2023-07-06T14:41:00Z">
        <w:r w:rsidRPr="00FE2422" w:rsidDel="00F15CAF">
          <w:rPr>
            <w:sz w:val="24"/>
            <w:szCs w:val="24"/>
          </w:rPr>
          <w:delText>These</w:delText>
        </w:r>
      </w:del>
      <w:r w:rsidRPr="00FE2422">
        <w:rPr>
          <w:sz w:val="24"/>
          <w:szCs w:val="24"/>
        </w:rPr>
        <w:t xml:space="preserve"> start with </w:t>
      </w:r>
      <w:del w:id="209" w:author="Alejandro Damian Serrano" w:date="2023-07-06T14:41:00Z">
        <w:r w:rsidRPr="00FE2422" w:rsidDel="00F15CAF">
          <w:rPr>
            <w:sz w:val="24"/>
            <w:szCs w:val="24"/>
          </w:rPr>
          <w:delText xml:space="preserve">the </w:delText>
        </w:r>
      </w:del>
      <w:ins w:id="210"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211" w:author="Alejandro Damian Serrano" w:date="2023-07-06T14:41:00Z">
        <w:r w:rsidRPr="00FE2422" w:rsidDel="00F15CAF">
          <w:rPr>
            <w:sz w:val="24"/>
            <w:szCs w:val="24"/>
          </w:rPr>
          <w:delText xml:space="preserve">into </w:delText>
        </w:r>
      </w:del>
      <w:ins w:id="212" w:author="Alejandro Damian Serrano" w:date="2023-07-06T14:41:00Z">
        <w:r w:rsidR="00F15CAF">
          <w:rPr>
            <w:sz w:val="24"/>
            <w:szCs w:val="24"/>
          </w:rPr>
          <w:t>at an angle within the range of</w:t>
        </w:r>
      </w:ins>
      <w:del w:id="213" w:author="Alejandro Damian Serrano" w:date="2023-07-06T14:41:00Z">
        <w:r w:rsidRPr="00FE2422" w:rsidDel="00F15CAF">
          <w:rPr>
            <w:sz w:val="24"/>
            <w:szCs w:val="24"/>
          </w:rPr>
          <w:delText>the</w:delText>
        </w:r>
      </w:del>
      <w:r w:rsidRPr="00FE2422">
        <w:rPr>
          <w:sz w:val="24"/>
          <w:szCs w:val="24"/>
        </w:rPr>
        <w:t xml:space="preserve"> oblique </w:t>
      </w:r>
      <w:ins w:id="214" w:author="Alejandro Damian Serrano" w:date="2023-07-06T14:41:00Z">
        <w:r w:rsidR="00F15CAF">
          <w:rPr>
            <w:sz w:val="24"/>
            <w:szCs w:val="24"/>
          </w:rPr>
          <w:t xml:space="preserve">terminal </w:t>
        </w:r>
      </w:ins>
      <w:r w:rsidRPr="00FE2422">
        <w:rPr>
          <w:sz w:val="24"/>
          <w:szCs w:val="24"/>
        </w:rPr>
        <w:t>architecture</w:t>
      </w:r>
      <w:ins w:id="215"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216"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217" w:author="Alejandro Damian Serrano" w:date="2023-07-06T14:44:00Z">
        <w:r w:rsidR="00F15CAF">
          <w:rPr>
            <w:sz w:val="24"/>
            <w:szCs w:val="24"/>
          </w:rPr>
          <w:t xml:space="preserve">at least in </w:t>
        </w:r>
        <w:proofErr w:type="spellStart"/>
        <w:r w:rsidR="00F15CAF" w:rsidRPr="00F15CAF">
          <w:rPr>
            <w:i/>
            <w:iCs/>
            <w:sz w:val="24"/>
            <w:szCs w:val="24"/>
            <w:rPrChange w:id="218"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219" w:author="Alejandro Damian Serrano" w:date="2023-07-06T14:44:00Z">
              <w:rPr>
                <w:sz w:val="24"/>
                <w:szCs w:val="24"/>
              </w:rPr>
            </w:rPrChange>
          </w:rPr>
          <w:t xml:space="preserve">T. </w:t>
        </w:r>
        <w:proofErr w:type="spellStart"/>
        <w:r w:rsidR="00F15CAF" w:rsidRPr="00F15CAF">
          <w:rPr>
            <w:i/>
            <w:iCs/>
            <w:sz w:val="24"/>
            <w:szCs w:val="24"/>
            <w:rPrChange w:id="220" w:author="Alejandro Damian Serrano" w:date="2023-07-06T14:44:00Z">
              <w:rPr>
                <w:sz w:val="24"/>
                <w:szCs w:val="24"/>
              </w:rPr>
            </w:rPrChange>
          </w:rPr>
          <w:t>cicar</w:t>
        </w:r>
        <w:proofErr w:type="spellEnd"/>
        <w:r w:rsidR="00F15CAF" w:rsidRPr="00F15CAF">
          <w:rPr>
            <w:i/>
            <w:iCs/>
            <w:sz w:val="24"/>
            <w:szCs w:val="24"/>
            <w:rPrChange w:id="221" w:author="Alejandro Damian Serrano" w:date="2023-07-06T14:44:00Z">
              <w:rPr>
                <w:sz w:val="24"/>
                <w:szCs w:val="24"/>
              </w:rPr>
            </w:rPrChange>
          </w:rPr>
          <w:t xml:space="preserve"> </w:t>
        </w:r>
        <w:r w:rsidR="00F15CAF">
          <w:rPr>
            <w:sz w:val="24"/>
            <w:szCs w:val="24"/>
          </w:rPr>
          <w:t>examined in this study,</w:t>
        </w:r>
      </w:ins>
      <w:ins w:id="222" w:author="Alejandro Damian Serrano" w:date="2023-07-07T14:58:00Z">
        <w:r w:rsidR="00617F5F">
          <w:rPr>
            <w:sz w:val="24"/>
            <w:szCs w:val="24"/>
          </w:rPr>
          <w:t xml:space="preserve"> as well as in </w:t>
        </w:r>
        <w:r w:rsidR="00617F5F" w:rsidRPr="00617F5F">
          <w:rPr>
            <w:i/>
            <w:iCs/>
            <w:sz w:val="24"/>
            <w:szCs w:val="24"/>
            <w:rPrChange w:id="223" w:author="Alejandro Damian Serrano" w:date="2023-07-07T14:58:00Z">
              <w:rPr>
                <w:sz w:val="24"/>
                <w:szCs w:val="24"/>
              </w:rPr>
            </w:rPrChange>
          </w:rPr>
          <w:t xml:space="preserve">T. </w:t>
        </w:r>
        <w:proofErr w:type="spellStart"/>
        <w:r w:rsidR="00617F5F" w:rsidRPr="00617F5F">
          <w:rPr>
            <w:i/>
            <w:iCs/>
            <w:sz w:val="24"/>
            <w:szCs w:val="24"/>
            <w:rPrChange w:id="224" w:author="Alejandro Damian Serrano" w:date="2023-07-07T14:58:00Z">
              <w:rPr>
                <w:sz w:val="24"/>
                <w:szCs w:val="24"/>
              </w:rPr>
            </w:rPrChange>
          </w:rPr>
          <w:t>democratica</w:t>
        </w:r>
      </w:ins>
      <w:proofErr w:type="spellEnd"/>
      <w:ins w:id="225" w:author="Alejandro Damian Serrano" w:date="2023-07-06T14:45:00Z">
        <w:r w:rsidR="00F15CAF">
          <w:rPr>
            <w:sz w:val="24"/>
            <w:szCs w:val="24"/>
          </w:rPr>
          <w:t xml:space="preserve"> </w:t>
        </w:r>
      </w:ins>
      <w:ins w:id="226" w:author="Alejandro Damian Serrano" w:date="2023-07-07T14:58:00Z">
        <w:r w:rsidR="00617F5F">
          <w:rPr>
            <w:sz w:val="24"/>
            <w:szCs w:val="24"/>
          </w:rPr>
          <w:t xml:space="preserve">observed </w:t>
        </w:r>
      </w:ins>
      <w:ins w:id="227" w:author="Alejandro Damian Serrano" w:date="2023-07-07T14:59:00Z">
        <w:r w:rsidR="00617F5F">
          <w:rPr>
            <w:sz w:val="24"/>
            <w:szCs w:val="24"/>
          </w:rPr>
          <w:t>in other sites by the authors</w:t>
        </w:r>
      </w:ins>
      <w:ins w:id="228" w:author="Alejandro Damian Serrano" w:date="2023-07-07T14:58:00Z">
        <w:r w:rsidR="00617F5F">
          <w:rPr>
            <w:sz w:val="24"/>
            <w:szCs w:val="24"/>
          </w:rPr>
          <w:t xml:space="preserve">, </w:t>
        </w:r>
      </w:ins>
      <w:ins w:id="229" w:author="Alejandro Damian Serrano" w:date="2023-07-06T14:45:00Z">
        <w:r w:rsidR="00F15CAF">
          <w:rPr>
            <w:sz w:val="24"/>
            <w:szCs w:val="24"/>
          </w:rPr>
          <w:t>see</w:t>
        </w:r>
      </w:ins>
      <w:ins w:id="230" w:author="Alejandro Damian Serrano" w:date="2023-07-07T14:58:00Z">
        <w:r w:rsidR="00617F5F">
          <w:rPr>
            <w:sz w:val="24"/>
            <w:szCs w:val="24"/>
          </w:rPr>
          <w:t xml:space="preserve"> example in</w:t>
        </w:r>
      </w:ins>
      <w:ins w:id="231" w:author="Alejandro Damian Serrano" w:date="2023-07-06T14:44:00Z">
        <w:r w:rsidR="00F15CAF">
          <w:rPr>
            <w:sz w:val="24"/>
            <w:szCs w:val="24"/>
          </w:rPr>
          <w:t xml:space="preserve"> </w:t>
        </w:r>
      </w:ins>
      <w:r w:rsidRPr="00FE2422">
        <w:rPr>
          <w:sz w:val="24"/>
          <w:szCs w:val="24"/>
        </w:rPr>
        <w:t xml:space="preserve">Fig. 2E), with zooid-stolon angles </w:t>
      </w:r>
      <w:ins w:id="232" w:author="Alejandro Damian Serrano" w:date="2023-07-06T14:45:00Z">
        <w:r w:rsidR="00F15CAF">
          <w:rPr>
            <w:sz w:val="24"/>
            <w:szCs w:val="24"/>
          </w:rPr>
          <w:t>between</w:t>
        </w:r>
      </w:ins>
      <w:del w:id="233" w:author="Alejandro Damian Serrano" w:date="2023-07-06T14:45:00Z">
        <w:r w:rsidRPr="00FE2422" w:rsidDel="00F15CAF">
          <w:rPr>
            <w:sz w:val="24"/>
            <w:szCs w:val="24"/>
          </w:rPr>
          <w:delText>of</w:delText>
        </w:r>
      </w:del>
      <w:r w:rsidRPr="00FE2422">
        <w:rPr>
          <w:sz w:val="24"/>
          <w:szCs w:val="24"/>
        </w:rPr>
        <w:t xml:space="preserve"> 50-60°. The</w:t>
      </w:r>
      <w:ins w:id="234" w:author="Alejandro Damian Serrano" w:date="2023-07-06T14:45:00Z">
        <w:r w:rsidR="00F15CAF">
          <w:rPr>
            <w:sz w:val="24"/>
            <w:szCs w:val="24"/>
          </w:rPr>
          <w:t>refore,</w:t>
        </w:r>
      </w:ins>
      <w:ins w:id="235" w:author="Alejandro Damian Serrano" w:date="2023-07-06T14:46:00Z">
        <w:r w:rsidR="00F15CAF">
          <w:rPr>
            <w:sz w:val="24"/>
            <w:szCs w:val="24"/>
          </w:rPr>
          <w:t xml:space="preserve"> we hypothesize that</w:t>
        </w:r>
      </w:ins>
      <w:ins w:id="236" w:author="Alejandro Damian Serrano" w:date="2023-07-06T14:45:00Z">
        <w:r w:rsidR="00F15CAF">
          <w:rPr>
            <w:sz w:val="24"/>
            <w:szCs w:val="24"/>
          </w:rPr>
          <w:t xml:space="preserve"> the</w:t>
        </w:r>
      </w:ins>
      <w:r w:rsidRPr="00FE2422">
        <w:rPr>
          <w:sz w:val="24"/>
          <w:szCs w:val="24"/>
        </w:rPr>
        <w:t xml:space="preserve"> </w:t>
      </w:r>
      <w:del w:id="237" w:author="Alejandro Damian Serrano" w:date="2023-07-06T14:45:00Z">
        <w:r w:rsidRPr="00FE2422" w:rsidDel="00F15CAF">
          <w:rPr>
            <w:sz w:val="24"/>
            <w:szCs w:val="24"/>
          </w:rPr>
          <w:delText xml:space="preserve">movement </w:delText>
        </w:r>
      </w:del>
      <w:ins w:id="238"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39" w:author="Alejandro Damian Serrano" w:date="2023-07-06T14:45:00Z">
        <w:r w:rsidR="00F15CAF">
          <w:rPr>
            <w:sz w:val="24"/>
            <w:szCs w:val="24"/>
          </w:rPr>
          <w:t xml:space="preserve"> these</w:t>
        </w:r>
      </w:ins>
      <w:r w:rsidRPr="00FE2422">
        <w:rPr>
          <w:sz w:val="24"/>
          <w:szCs w:val="24"/>
        </w:rPr>
        <w:t xml:space="preserve"> </w:t>
      </w:r>
      <w:ins w:id="240" w:author="Alejandro Damian Serrano" w:date="2023-07-06T14:45:00Z">
        <w:r w:rsidR="00F15CAF">
          <w:rPr>
            <w:sz w:val="24"/>
            <w:szCs w:val="24"/>
          </w:rPr>
          <w:t xml:space="preserve">oblique </w:t>
        </w:r>
      </w:ins>
      <w:del w:id="241"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42" w:author="Alejandro Damian Serrano" w:date="2023-07-06T14:46:00Z">
        <w:r w:rsidR="0033625A">
          <w:rPr>
            <w:sz w:val="24"/>
            <w:szCs w:val="24"/>
          </w:rPr>
          <w:t>In subseque</w:t>
        </w:r>
      </w:ins>
      <w:ins w:id="243" w:author="Alejandro Damian Serrano" w:date="2023-07-06T14:47:00Z">
        <w:r w:rsidR="0033625A">
          <w:rPr>
            <w:sz w:val="24"/>
            <w:szCs w:val="24"/>
          </w:rPr>
          <w:t>nt stages of the development of linear colonies, we observed t</w:t>
        </w:r>
      </w:ins>
      <w:del w:id="244" w:author="Alejandro Damian Serrano" w:date="2023-07-06T14:47:00Z">
        <w:r w:rsidRPr="00FE2422" w:rsidDel="0033625A">
          <w:rPr>
            <w:sz w:val="24"/>
            <w:szCs w:val="24"/>
          </w:rPr>
          <w:delText>T</w:delText>
        </w:r>
      </w:del>
      <w:r w:rsidRPr="00FE2422">
        <w:rPr>
          <w:sz w:val="24"/>
          <w:szCs w:val="24"/>
        </w:rPr>
        <w:t xml:space="preserve">his </w:t>
      </w:r>
      <w:ins w:id="245" w:author="Alejandro Damian Serrano" w:date="2023-07-06T14:46:00Z">
        <w:r w:rsidR="0033625A">
          <w:rPr>
            <w:sz w:val="24"/>
            <w:szCs w:val="24"/>
          </w:rPr>
          <w:t xml:space="preserve">dorsoventral </w:t>
        </w:r>
      </w:ins>
      <w:r w:rsidRPr="00FE2422">
        <w:rPr>
          <w:sz w:val="24"/>
          <w:szCs w:val="24"/>
        </w:rPr>
        <w:t>torsion go</w:t>
      </w:r>
      <w:ins w:id="246" w:author="Alejandro Damian Serrano" w:date="2023-07-06T14:47:00Z">
        <w:r w:rsidR="0033625A">
          <w:rPr>
            <w:sz w:val="24"/>
            <w:szCs w:val="24"/>
          </w:rPr>
          <w:t>ing</w:t>
        </w:r>
      </w:ins>
      <w:del w:id="247" w:author="Alejandro Damian Serrano" w:date="2023-07-06T14:47:00Z">
        <w:r w:rsidRPr="00FE2422" w:rsidDel="0033625A">
          <w:rPr>
            <w:sz w:val="24"/>
            <w:szCs w:val="24"/>
          </w:rPr>
          <w:delText>es</w:delText>
        </w:r>
      </w:del>
      <w:r w:rsidRPr="00FE2422">
        <w:rPr>
          <w:sz w:val="24"/>
          <w:szCs w:val="24"/>
        </w:rPr>
        <w:t xml:space="preserve"> </w:t>
      </w:r>
      <w:del w:id="248"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49" w:author="Alejandro Damian Serrano" w:date="2023-07-06T14:47:00Z">
        <w:r w:rsidRPr="00FE2422" w:rsidDel="0033625A">
          <w:rPr>
            <w:sz w:val="24"/>
            <w:szCs w:val="24"/>
          </w:rPr>
          <w:delText xml:space="preserve"> in linear architecture</w:delText>
        </w:r>
      </w:del>
      <w:ins w:id="250" w:author="Alejandro Damian Serrano" w:date="2023-07-06T14:47:00Z">
        <w:r w:rsidR="0033625A">
          <w:rPr>
            <w:sz w:val="24"/>
            <w:szCs w:val="24"/>
          </w:rPr>
          <w:t>. We observed a terminal linear architecture</w:t>
        </w:r>
      </w:ins>
      <w:del w:id="251" w:author="Alejandro Damian Serrano" w:date="2023-07-06T14:47:00Z">
        <w:r w:rsidRPr="00FE2422" w:rsidDel="0033625A">
          <w:rPr>
            <w:sz w:val="24"/>
            <w:szCs w:val="24"/>
          </w:rPr>
          <w:delText>, found</w:delText>
        </w:r>
      </w:del>
      <w:r w:rsidRPr="00FE2422">
        <w:rPr>
          <w:sz w:val="24"/>
          <w:szCs w:val="24"/>
        </w:rPr>
        <w:t xml:space="preserve"> in </w:t>
      </w:r>
      <w:del w:id="252"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53" w:author="Alejandro Damian Serrano" w:date="2023-07-06T14:47:00Z">
        <w:r w:rsidR="0033625A">
          <w:rPr>
            <w:i/>
            <w:sz w:val="24"/>
            <w:szCs w:val="24"/>
          </w:rPr>
          <w:t xml:space="preserve"> punctata</w:t>
        </w:r>
      </w:ins>
      <w:r w:rsidRPr="00FE2422">
        <w:rPr>
          <w:i/>
          <w:sz w:val="24"/>
          <w:szCs w:val="24"/>
        </w:rPr>
        <w:t>, Iasis</w:t>
      </w:r>
      <w:ins w:id="254"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55"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56" w:author="Alejandro Damian Serrano" w:date="2023-07-06T14:48:00Z">
        <w:r w:rsidR="0033625A" w:rsidRPr="0033625A">
          <w:rPr>
            <w:i/>
            <w:iCs/>
            <w:sz w:val="24"/>
            <w:szCs w:val="24"/>
            <w:rPrChange w:id="257" w:author="Alejandro Damian Serrano" w:date="2023-07-06T14:48:00Z">
              <w:rPr>
                <w:sz w:val="24"/>
                <w:szCs w:val="24"/>
              </w:rPr>
            </w:rPrChange>
          </w:rPr>
          <w:t>Soestia</w:t>
        </w:r>
        <w:proofErr w:type="spellEnd"/>
        <w:r w:rsidR="0033625A" w:rsidRPr="0033625A">
          <w:rPr>
            <w:i/>
            <w:iCs/>
            <w:sz w:val="24"/>
            <w:szCs w:val="24"/>
            <w:rPrChange w:id="258" w:author="Alejandro Damian Serrano" w:date="2023-07-06T14:48:00Z">
              <w:rPr>
                <w:sz w:val="24"/>
                <w:szCs w:val="24"/>
              </w:rPr>
            </w:rPrChange>
          </w:rPr>
          <w:t xml:space="preserve"> </w:t>
        </w:r>
        <w:proofErr w:type="spellStart"/>
        <w:r w:rsidR="0033625A" w:rsidRPr="0033625A">
          <w:rPr>
            <w:i/>
            <w:iCs/>
            <w:sz w:val="24"/>
            <w:szCs w:val="24"/>
            <w:rPrChange w:id="259"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60"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61"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w:t>
      </w:r>
      <w:r w:rsidRPr="00FE2422">
        <w:rPr>
          <w:sz w:val="24"/>
          <w:szCs w:val="24"/>
        </w:rPr>
        <w:lastRenderedPageBreak/>
        <w:t xml:space="preserve">species </w:t>
      </w:r>
      <w:del w:id="262" w:author="Alejandro Damian Serrano" w:date="2023-07-06T14:48:00Z">
        <w:r w:rsidRPr="00FE2422" w:rsidDel="0033625A">
          <w:rPr>
            <w:i/>
            <w:sz w:val="24"/>
            <w:szCs w:val="24"/>
          </w:rPr>
          <w:delText xml:space="preserve">Soestia </w:delText>
        </w:r>
      </w:del>
      <w:ins w:id="263"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64"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65" w:author="Alejandro Damian Serrano" w:date="2023-07-06T14:49:00Z">
        <w:r w:rsidR="0033625A">
          <w:rPr>
            <w:sz w:val="24"/>
            <w:szCs w:val="24"/>
          </w:rPr>
          <w:t>Finally, based on similarities between the zooid orientations between</w:t>
        </w:r>
      </w:ins>
      <w:ins w:id="266" w:author="Alejandro Damian Serrano" w:date="2023-07-06T14:50:00Z">
        <w:r w:rsidR="0033625A">
          <w:rPr>
            <w:sz w:val="24"/>
            <w:szCs w:val="24"/>
          </w:rPr>
          <w:t xml:space="preserve"> bipinnate and linear terminal architectures,</w:t>
        </w:r>
      </w:ins>
      <w:ins w:id="267" w:author="Alejandro Damian Serrano" w:date="2023-07-06T14:49:00Z">
        <w:r w:rsidR="0033625A">
          <w:rPr>
            <w:sz w:val="24"/>
            <w:szCs w:val="24"/>
          </w:rPr>
          <w:t xml:space="preserve"> we hypothesize that </w:t>
        </w:r>
      </w:ins>
      <w:del w:id="268"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69" w:author="Alejandro Damian Serrano" w:date="2023-07-06T14:50:00Z">
        <w:r w:rsidR="0033625A">
          <w:rPr>
            <w:sz w:val="24"/>
            <w:szCs w:val="24"/>
          </w:rPr>
          <w:t xml:space="preserve">(which we observed </w:t>
        </w:r>
      </w:ins>
      <w:del w:id="270"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71" w:author="Alejandro Damian Serrano" w:date="2023-07-06T14:50:00Z">
        <w:r w:rsidRPr="0033625A" w:rsidDel="0033625A">
          <w:rPr>
            <w:i/>
            <w:iCs/>
            <w:sz w:val="24"/>
            <w:szCs w:val="24"/>
            <w:rPrChange w:id="272" w:author="Alejandro Damian Serrano" w:date="2023-07-06T14:50:00Z">
              <w:rPr>
                <w:sz w:val="24"/>
                <w:szCs w:val="24"/>
              </w:rPr>
            </w:rPrChange>
          </w:rPr>
          <w:delText>spp.</w:delText>
        </w:r>
      </w:del>
      <w:ins w:id="273" w:author="Alejandro Damian Serrano" w:date="2023-07-06T14:50:00Z">
        <w:r w:rsidR="0033625A" w:rsidRPr="0033625A">
          <w:rPr>
            <w:i/>
            <w:iCs/>
            <w:sz w:val="24"/>
            <w:szCs w:val="24"/>
            <w:rPrChange w:id="274"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275"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276"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277"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278" w:author="Alejandro Damian Serrano" w:date="2023-07-06T14:50:00Z">
        <w:r w:rsidRPr="00FE2422" w:rsidDel="0033625A">
          <w:rPr>
            <w:i/>
            <w:sz w:val="24"/>
            <w:szCs w:val="24"/>
          </w:rPr>
          <w:delText xml:space="preserve"> </w:delText>
        </w:r>
        <w:r w:rsidRPr="00FE2422" w:rsidDel="0033625A">
          <w:rPr>
            <w:sz w:val="24"/>
            <w:szCs w:val="24"/>
          </w:rPr>
          <w:delText>spp.</w:delText>
        </w:r>
      </w:del>
      <w:ins w:id="279" w:author="Alejandro Damian Serrano" w:date="2023-07-06T14:51:00Z">
        <w:r w:rsidR="0033625A">
          <w:rPr>
            <w:iCs/>
            <w:sz w:val="24"/>
            <w:szCs w:val="24"/>
          </w:rPr>
          <w:t>)</w:t>
        </w:r>
      </w:ins>
      <w:del w:id="280" w:author="Alejandro Damian Serrano" w:date="2023-07-06T14:50:00Z">
        <w:r w:rsidRPr="00FE2422" w:rsidDel="0033625A">
          <w:rPr>
            <w:i/>
            <w:sz w:val="24"/>
            <w:szCs w:val="24"/>
          </w:rPr>
          <w:delText>,</w:delText>
        </w:r>
      </w:del>
      <w:r w:rsidRPr="00FE2422">
        <w:rPr>
          <w:sz w:val="24"/>
          <w:szCs w:val="24"/>
        </w:rPr>
        <w:t xml:space="preserve"> </w:t>
      </w:r>
      <w:ins w:id="281"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282" w:author="Alejandro Damian Serrano" w:date="2023-07-06T14:53:00Z">
        <w:r w:rsidR="0033625A">
          <w:rPr>
            <w:sz w:val="24"/>
            <w:szCs w:val="24"/>
          </w:rPr>
          <w:t>We observed that b</w:t>
        </w:r>
      </w:ins>
      <w:ins w:id="283" w:author="Alejandro Damian Serrano" w:date="2023-07-06T14:51:00Z">
        <w:r w:rsidR="0033625A">
          <w:rPr>
            <w:sz w:val="24"/>
            <w:szCs w:val="24"/>
          </w:rPr>
          <w:t>oth linear and bi</w:t>
        </w:r>
      </w:ins>
      <w:ins w:id="284" w:author="Alejandro Damian Serrano" w:date="2023-07-06T14:52:00Z">
        <w:r w:rsidR="0033625A">
          <w:rPr>
            <w:sz w:val="24"/>
            <w:szCs w:val="24"/>
          </w:rPr>
          <w:t xml:space="preserve">pinnate architectures share </w:t>
        </w:r>
      </w:ins>
      <w:del w:id="285" w:author="Alejandro Damian Serrano" w:date="2023-07-06T14:51:00Z">
        <w:r w:rsidRPr="00FE2422" w:rsidDel="0033625A">
          <w:rPr>
            <w:sz w:val="24"/>
            <w:szCs w:val="24"/>
          </w:rPr>
          <w:delText>where i</w:delText>
        </w:r>
      </w:del>
      <w:del w:id="286"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287" w:author="Alejandro Damian Serrano" w:date="2023-07-06T14:53:00Z">
        <w:r w:rsidR="0033625A">
          <w:rPr>
            <w:sz w:val="24"/>
            <w:szCs w:val="24"/>
          </w:rPr>
          <w:t>.</w:t>
        </w:r>
      </w:ins>
      <w:del w:id="288" w:author="Alejandro Damian Serrano" w:date="2023-07-06T14:53:00Z">
        <w:r w:rsidRPr="00FE2422" w:rsidDel="0033625A">
          <w:rPr>
            <w:sz w:val="24"/>
            <w:szCs w:val="24"/>
          </w:rPr>
          <w:delText>,</w:delText>
        </w:r>
      </w:del>
      <w:r w:rsidRPr="00FE2422">
        <w:rPr>
          <w:sz w:val="24"/>
          <w:szCs w:val="24"/>
        </w:rPr>
        <w:t xml:space="preserve"> </w:t>
      </w:r>
      <w:ins w:id="289" w:author="Alejandro Damian Serrano" w:date="2023-07-06T14:53:00Z">
        <w:r w:rsidR="0033625A">
          <w:rPr>
            <w:sz w:val="24"/>
            <w:szCs w:val="24"/>
          </w:rPr>
          <w:t xml:space="preserve">However, adult colonies in </w:t>
        </w:r>
      </w:ins>
      <w:ins w:id="290" w:author="Alejandro Damian Serrano" w:date="2023-07-06T14:54:00Z">
        <w:r w:rsidR="0033625A">
          <w:rPr>
            <w:sz w:val="24"/>
            <w:szCs w:val="24"/>
          </w:rPr>
          <w:t xml:space="preserve">the species we observed having </w:t>
        </w:r>
      </w:ins>
      <w:ins w:id="291" w:author="Alejandro Damian Serrano" w:date="2023-07-06T14:53:00Z">
        <w:r w:rsidR="0033625A">
          <w:rPr>
            <w:sz w:val="24"/>
            <w:szCs w:val="24"/>
          </w:rPr>
          <w:t xml:space="preserve">the bipinnate architecture </w:t>
        </w:r>
      </w:ins>
      <w:ins w:id="292" w:author="Alejandro Damian Serrano" w:date="2023-07-06T14:55:00Z">
        <w:r w:rsidR="0033625A">
          <w:rPr>
            <w:sz w:val="24"/>
            <w:szCs w:val="24"/>
          </w:rPr>
          <w:t>additionally</w:t>
        </w:r>
      </w:ins>
      <w:ins w:id="293" w:author="Alejandro Damian Serrano" w:date="2023-07-06T14:53:00Z">
        <w:r w:rsidR="0033625A">
          <w:rPr>
            <w:sz w:val="24"/>
            <w:szCs w:val="24"/>
          </w:rPr>
          <w:t xml:space="preserve"> </w:t>
        </w:r>
      </w:ins>
      <w:ins w:id="294" w:author="Alejandro Damian Serrano" w:date="2023-07-06T14:54:00Z">
        <w:r w:rsidR="0033625A">
          <w:rPr>
            <w:sz w:val="24"/>
            <w:szCs w:val="24"/>
          </w:rPr>
          <w:t xml:space="preserve">displayed </w:t>
        </w:r>
      </w:ins>
      <w:del w:id="295" w:author="Alejandro Damian Serrano" w:date="2023-07-06T14:53:00Z">
        <w:r w:rsidRPr="00FE2422" w:rsidDel="0033625A">
          <w:rPr>
            <w:sz w:val="24"/>
            <w:szCs w:val="24"/>
          </w:rPr>
          <w:delText xml:space="preserve">there is </w:delText>
        </w:r>
      </w:del>
      <w:r w:rsidRPr="00FE2422">
        <w:rPr>
          <w:sz w:val="24"/>
          <w:szCs w:val="24"/>
        </w:rPr>
        <w:t xml:space="preserve">a </w:t>
      </w:r>
      <w:del w:id="296" w:author="Alejandro Damian Serrano" w:date="2023-07-06T14:55:00Z">
        <w:r w:rsidRPr="00FE2422" w:rsidDel="0033625A">
          <w:rPr>
            <w:sz w:val="24"/>
            <w:szCs w:val="24"/>
          </w:rPr>
          <w:delText>mirror-symmetry</w:delText>
        </w:r>
      </w:del>
      <w:ins w:id="297" w:author="Alejandro Damian Serrano" w:date="2023-07-06T14:55:00Z">
        <w:r w:rsidR="0033625A">
          <w:rPr>
            <w:sz w:val="24"/>
            <w:szCs w:val="24"/>
          </w:rPr>
          <w:t>symmetrical</w:t>
        </w:r>
      </w:ins>
      <w:r w:rsidRPr="00FE2422">
        <w:rPr>
          <w:sz w:val="24"/>
          <w:szCs w:val="24"/>
        </w:rPr>
        <w:t xml:space="preserve"> outward lateral flare of the aboral ends of zooids in </w:t>
      </w:r>
      <w:del w:id="298" w:author="Alejandro Damian Serrano" w:date="2023-07-06T14:54:00Z">
        <w:r w:rsidRPr="00FE2422" w:rsidDel="0033625A">
          <w:rPr>
            <w:sz w:val="24"/>
            <w:szCs w:val="24"/>
          </w:rPr>
          <w:delText xml:space="preserve">the plane normal to </w:delText>
        </w:r>
      </w:del>
      <w:r w:rsidRPr="00FE2422">
        <w:rPr>
          <w:sz w:val="24"/>
          <w:szCs w:val="24"/>
        </w:rPr>
        <w:t>the oral-aboral-normal</w:t>
      </w:r>
      <w:ins w:id="299" w:author="Alejandro Damian Serrano" w:date="2023-07-06T14:54:00Z">
        <w:r w:rsidR="0033625A">
          <w:rPr>
            <w:sz w:val="24"/>
            <w:szCs w:val="24"/>
          </w:rPr>
          <w:t xml:space="preserve"> plane</w:t>
        </w:r>
      </w:ins>
      <w:del w:id="300" w:author="Alejandro Damian Serrano" w:date="2023-07-06T14:54:00Z">
        <w:r w:rsidRPr="00FE2422" w:rsidDel="0033625A">
          <w:rPr>
            <w:sz w:val="24"/>
            <w:szCs w:val="24"/>
          </w:rPr>
          <w:delText>;</w:delText>
        </w:r>
      </w:del>
      <w:r w:rsidRPr="00FE2422">
        <w:rPr>
          <w:sz w:val="24"/>
          <w:szCs w:val="24"/>
        </w:rPr>
        <w:t xml:space="preserve"> and a</w:t>
      </w:r>
      <w:ins w:id="301" w:author="Alejandro Damian Serrano" w:date="2023-07-06T14:55:00Z">
        <w:r w:rsidR="0033625A">
          <w:rPr>
            <w:sz w:val="24"/>
            <w:szCs w:val="24"/>
          </w:rPr>
          <w:t>n</w:t>
        </w:r>
      </w:ins>
      <w:r w:rsidRPr="00FE2422">
        <w:rPr>
          <w:sz w:val="24"/>
          <w:szCs w:val="24"/>
        </w:rPr>
        <w:t xml:space="preserve"> </w:t>
      </w:r>
      <w:ins w:id="302"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303" w:author="Alejandro Damian Serrano" w:date="2023-07-06T14:55:00Z">
        <w:r w:rsidR="0033625A">
          <w:rPr>
            <w:sz w:val="24"/>
            <w:szCs w:val="24"/>
          </w:rPr>
          <w:t xml:space="preserve"> of the colony</w:t>
        </w:r>
      </w:ins>
      <w:r w:rsidRPr="00FE2422">
        <w:rPr>
          <w:sz w:val="24"/>
          <w:szCs w:val="24"/>
        </w:rPr>
        <w:t xml:space="preserve"> (Fig. 2G). Th</w:t>
      </w:r>
      <w:ins w:id="304" w:author="Alejandro Damian Serrano" w:date="2023-07-06T14:56:00Z">
        <w:r w:rsidR="0033625A">
          <w:rPr>
            <w:sz w:val="24"/>
            <w:szCs w:val="24"/>
          </w:rPr>
          <w:t xml:space="preserve">e developmental transitions in bipinnate species </w:t>
        </w:r>
      </w:ins>
      <w:del w:id="305" w:author="Alejandro Damian Serrano" w:date="2023-07-06T14:56:00Z">
        <w:r w:rsidRPr="00FE2422" w:rsidDel="0033625A">
          <w:rPr>
            <w:sz w:val="24"/>
            <w:szCs w:val="24"/>
          </w:rPr>
          <w:delText>is pathway has been</w:delText>
        </w:r>
      </w:del>
      <w:ins w:id="306"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307" w:author="Alejandro Damian Serrano" w:date="2023-07-06T14:56:00Z">
        <w:r w:rsidR="00FE6236">
          <w:rPr>
            <w:sz w:val="24"/>
            <w:szCs w:val="24"/>
          </w:rPr>
          <w:t xml:space="preserve">in </w:t>
        </w:r>
      </w:ins>
      <w:del w:id="308" w:author="Alejandro Damian Serrano" w:date="2023-07-06T14:56:00Z">
        <w:r w:rsidRPr="00FE2422" w:rsidDel="00FE6236">
          <w:rPr>
            <w:sz w:val="24"/>
            <w:szCs w:val="24"/>
          </w:rPr>
          <w:delText>here (</w:delText>
        </w:r>
      </w:del>
      <w:r w:rsidRPr="00FE2422">
        <w:rPr>
          <w:sz w:val="24"/>
          <w:szCs w:val="24"/>
        </w:rPr>
        <w:t>Fig</w:t>
      </w:r>
      <w:ins w:id="309" w:author="Alejandro Damian Serrano" w:date="2023-07-06T14:56:00Z">
        <w:r w:rsidR="00FE6236">
          <w:rPr>
            <w:sz w:val="24"/>
            <w:szCs w:val="24"/>
          </w:rPr>
          <w:t>ure</w:t>
        </w:r>
      </w:ins>
      <w:del w:id="310" w:author="Alejandro Damian Serrano" w:date="2023-07-06T14:56:00Z">
        <w:r w:rsidRPr="00FE2422" w:rsidDel="00FE6236">
          <w:rPr>
            <w:sz w:val="24"/>
            <w:szCs w:val="24"/>
          </w:rPr>
          <w:delText>.</w:delText>
        </w:r>
      </w:del>
      <w:r w:rsidRPr="00FE2422">
        <w:rPr>
          <w:sz w:val="24"/>
          <w:szCs w:val="24"/>
        </w:rPr>
        <w:t xml:space="preserve"> 6</w:t>
      </w:r>
      <w:del w:id="311" w:author="Alejandro Damian Serrano" w:date="2023-07-06T14:56:00Z">
        <w:r w:rsidRPr="00FE2422" w:rsidDel="00FE6236">
          <w:rPr>
            <w:sz w:val="24"/>
            <w:szCs w:val="24"/>
          </w:rPr>
          <w:delText>)</w:delText>
        </w:r>
      </w:del>
      <w:ins w:id="312"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313" w:author="Alejandro Damian Serrano" w:date="2023-07-06T14:57:00Z">
              <w:rPr>
                <w:sz w:val="24"/>
                <w:szCs w:val="24"/>
              </w:rPr>
            </w:rPrChange>
          </w:rPr>
          <w:t>Ritteriella</w:t>
        </w:r>
        <w:proofErr w:type="spellEnd"/>
        <w:r w:rsidR="00FE6236">
          <w:rPr>
            <w:sz w:val="24"/>
            <w:szCs w:val="24"/>
          </w:rPr>
          <w:t xml:space="preserve"> colonies</w:t>
        </w:r>
      </w:ins>
      <w:del w:id="314" w:author="Alejandro Damian Serrano" w:date="2023-07-06T14:57:00Z">
        <w:r w:rsidRPr="00FE2422" w:rsidDel="00FE6236">
          <w:rPr>
            <w:sz w:val="24"/>
            <w:szCs w:val="24"/>
          </w:rPr>
          <w:delText>,</w:delText>
        </w:r>
      </w:del>
      <w:r w:rsidRPr="00FE2422">
        <w:rPr>
          <w:sz w:val="24"/>
          <w:szCs w:val="24"/>
        </w:rPr>
        <w:t xml:space="preserve"> </w:t>
      </w:r>
      <w:del w:id="315"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316" w:author="Alejandro Damian Serrano" w:date="2023-07-06T14:57:00Z">
        <w:r w:rsidRPr="00FE2422" w:rsidDel="00FE6236">
          <w:rPr>
            <w:sz w:val="24"/>
            <w:szCs w:val="24"/>
          </w:rPr>
          <w:delText xml:space="preserve">always </w:delText>
        </w:r>
      </w:del>
      <w:ins w:id="317" w:author="Alejandro Damian Serrano" w:date="2023-07-06T14:58:00Z">
        <w:r w:rsidR="00FE6236">
          <w:rPr>
            <w:sz w:val="24"/>
            <w:szCs w:val="24"/>
          </w:rPr>
          <w:t>indicate that these transformations</w:t>
        </w:r>
      </w:ins>
      <w:ins w:id="318" w:author="Alejandro Damian Serrano" w:date="2023-07-06T14:57:00Z">
        <w:r w:rsidR="00FE6236" w:rsidRPr="00FE2422">
          <w:rPr>
            <w:sz w:val="24"/>
            <w:szCs w:val="24"/>
          </w:rPr>
          <w:t xml:space="preserve"> </w:t>
        </w:r>
      </w:ins>
      <w:r w:rsidRPr="00FE2422">
        <w:rPr>
          <w:sz w:val="24"/>
          <w:szCs w:val="24"/>
        </w:rPr>
        <w:t>occur</w:t>
      </w:r>
      <w:del w:id="319"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320" w:author="Alejandro Damian Serrano" w:date="2023-07-06T14:58:00Z">
        <w:r w:rsidR="00FE6236">
          <w:rPr>
            <w:sz w:val="24"/>
            <w:szCs w:val="24"/>
          </w:rPr>
          <w:t xml:space="preserve"> the</w:t>
        </w:r>
      </w:ins>
      <w:r w:rsidRPr="00FE2422">
        <w:rPr>
          <w:sz w:val="24"/>
          <w:szCs w:val="24"/>
        </w:rPr>
        <w:t xml:space="preserve"> oblique </w:t>
      </w:r>
      <w:del w:id="321" w:author="Alejandro Damian Serrano" w:date="2023-07-06T14:58:00Z">
        <w:r w:rsidRPr="00FE2422" w:rsidDel="00FE6236">
          <w:rPr>
            <w:sz w:val="24"/>
            <w:szCs w:val="24"/>
          </w:rPr>
          <w:delText>and linear chains</w:delText>
        </w:r>
      </w:del>
      <w:ins w:id="322"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323" w:author="Alejandro Damian Serrano" w:date="2023-07-03T14:51:00Z">
        <w:r w:rsidR="004C6977">
          <w:rPr>
            <w:sz w:val="24"/>
            <w:szCs w:val="24"/>
          </w:rPr>
          <w:t>, which we describe based on the differences in zooid orientation and shape between the initial budding transversal chain</w:t>
        </w:r>
      </w:ins>
      <w:ins w:id="324"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325" w:author="Alejandro Damian Serrano" w:date="2023-07-06T14:59:00Z">
        <w:r w:rsidR="00FE6236">
          <w:rPr>
            <w:sz w:val="24"/>
            <w:szCs w:val="24"/>
          </w:rPr>
          <w:lastRenderedPageBreak/>
          <w:t>We hypothesize that t</w:t>
        </w:r>
      </w:ins>
      <w:del w:id="326"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327" w:author="Alejandro Damian Serrano" w:date="2023-07-06T14:59:00Z">
        <w:r w:rsidRPr="00FE2422" w:rsidDel="00FE6236">
          <w:rPr>
            <w:sz w:val="24"/>
            <w:szCs w:val="24"/>
          </w:rPr>
          <w:delText xml:space="preserve">relies </w:delText>
        </w:r>
      </w:del>
      <w:ins w:id="328"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329" w:author="Alejandro Damian Serrano" w:date="2023-07-03T14:49:00Z">
        <w:r w:rsidR="004C6977">
          <w:rPr>
            <w:sz w:val="24"/>
            <w:szCs w:val="24"/>
          </w:rPr>
          <w:t xml:space="preserve"> (based on </w:t>
        </w:r>
      </w:ins>
      <w:ins w:id="330" w:author="Alejandro Damian Serrano" w:date="2023-07-03T14:50:00Z">
        <w:r w:rsidR="004C6977">
          <w:rPr>
            <w:sz w:val="24"/>
            <w:szCs w:val="24"/>
          </w:rPr>
          <w:t xml:space="preserve">observations made on the photograph in </w:t>
        </w:r>
      </w:ins>
      <w:ins w:id="331" w:author="Alejandro Damian Serrano" w:date="2023-07-03T14:49:00Z">
        <w:r w:rsidR="004C6977">
          <w:rPr>
            <w:sz w:val="24"/>
            <w:szCs w:val="24"/>
          </w:rPr>
          <w:t>Fig. 3G)</w:t>
        </w:r>
      </w:ins>
      <w:r w:rsidRPr="00FE2422">
        <w:rPr>
          <w:sz w:val="24"/>
          <w:szCs w:val="24"/>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del w:id="332" w:author="Alejandro Damian Serrano" w:date="2023-07-06T14:59:00Z">
        <w:r w:rsidRPr="00FE2422" w:rsidDel="00FE6236">
          <w:rPr>
            <w:sz w:val="24"/>
            <w:szCs w:val="24"/>
          </w:rPr>
          <w:delText xml:space="preserve">is </w:delText>
        </w:r>
      </w:del>
      <w:del w:id="333" w:author="Alejandro Damian Serrano" w:date="2023-07-03T14:53:00Z">
        <w:r w:rsidRPr="00FE2422" w:rsidDel="004C6977">
          <w:rPr>
            <w:sz w:val="24"/>
            <w:szCs w:val="24"/>
          </w:rPr>
          <w:delText xml:space="preserve">driven </w:delText>
        </w:r>
      </w:del>
      <w:ins w:id="334"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35" w:author="Alejandro Damian Serrano" w:date="2023-07-06T14:59:00Z">
        <w:r w:rsidR="00FE6236">
          <w:rPr>
            <w:sz w:val="24"/>
            <w:szCs w:val="24"/>
          </w:rPr>
          <w:t xml:space="preserve"> based on our obse</w:t>
        </w:r>
      </w:ins>
      <w:ins w:id="336" w:author="Alejandro Damian Serrano" w:date="2023-07-06T15:00:00Z">
        <w:r w:rsidR="00FE6236">
          <w:rPr>
            <w:sz w:val="24"/>
            <w:szCs w:val="24"/>
          </w:rPr>
          <w:t>rvations</w:t>
        </w:r>
      </w:ins>
      <w:r w:rsidRPr="00FE2422">
        <w:rPr>
          <w:sz w:val="24"/>
          <w:szCs w:val="24"/>
        </w:rPr>
        <w:t xml:space="preserve">. Finally, </w:t>
      </w:r>
      <w:ins w:id="337"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38" w:author="Alejandro Damian Serrano" w:date="2023-07-06T15:00:00Z">
        <w:r w:rsidRPr="00FE2422" w:rsidDel="00FE6236">
          <w:rPr>
            <w:sz w:val="24"/>
            <w:szCs w:val="24"/>
          </w:rPr>
          <w:delText xml:space="preserve">characterized </w:delText>
        </w:r>
      </w:del>
      <w:ins w:id="339"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40" w:author="Alejandro Damian Serrano" w:date="2023-07-03T14:53:00Z">
        <w:r w:rsidR="004C6977">
          <w:rPr>
            <w:sz w:val="24"/>
            <w:szCs w:val="24"/>
          </w:rPr>
          <w:t xml:space="preserve"> However, we were not able to observe the development</w:t>
        </w:r>
      </w:ins>
      <w:ins w:id="341"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42" w:author="Alejandro Damian Serrano" w:date="2023-07-06T15:00:00Z">
        <w:r w:rsidRPr="00FE2422" w:rsidDel="00194617">
          <w:rPr>
            <w:sz w:val="24"/>
            <w:szCs w:val="24"/>
          </w:rPr>
          <w:delText xml:space="preserve">homologies </w:delText>
        </w:r>
      </w:del>
      <w:ins w:id="343"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44" w:author="Alejandro Damian Serrano" w:date="2023-07-06T15:01:00Z">
        <w:r w:rsidRPr="00FE2422" w:rsidDel="00194617">
          <w:rPr>
            <w:sz w:val="24"/>
            <w:szCs w:val="24"/>
          </w:rPr>
          <w:delText xml:space="preserve">establish </w:delText>
        </w:r>
      </w:del>
      <w:ins w:id="345"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46"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47" w:author="Alejandro Damian Serrano" w:date="2023-07-06T15:01:00Z">
        <w:r w:rsidRPr="00FE2422" w:rsidDel="00194617">
          <w:rPr>
            <w:sz w:val="24"/>
            <w:szCs w:val="24"/>
          </w:rPr>
          <w:delText>by defining</w:delText>
        </w:r>
      </w:del>
      <w:ins w:id="348" w:author="Alejandro Damian Serrano" w:date="2023-07-06T15:01:00Z">
        <w:r w:rsidR="00194617">
          <w:rPr>
            <w:sz w:val="24"/>
            <w:szCs w:val="24"/>
          </w:rPr>
          <w:t>describing</w:t>
        </w:r>
      </w:ins>
      <w:r w:rsidRPr="00FE2422">
        <w:rPr>
          <w:sz w:val="24"/>
          <w:szCs w:val="24"/>
        </w:rPr>
        <w:t xml:space="preserve"> the </w:t>
      </w:r>
      <w:r w:rsidRPr="00FE2422">
        <w:rPr>
          <w:sz w:val="24"/>
          <w:szCs w:val="24"/>
        </w:rPr>
        <w:lastRenderedPageBreak/>
        <w:t xml:space="preserve">developmental transitions in the zooid arrangements that lead to the different </w:t>
      </w:r>
      <w:ins w:id="349" w:author="Alejandro Damian Serrano" w:date="2023-07-06T15:01:00Z">
        <w:r w:rsidR="00194617">
          <w:rPr>
            <w:sz w:val="24"/>
            <w:szCs w:val="24"/>
          </w:rPr>
          <w:t xml:space="preserve">terminal </w:t>
        </w:r>
      </w:ins>
      <w:del w:id="350"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51" w:author="Alejandro Damian Serrano" w:date="2023-07-06T15:01:00Z">
        <w:r w:rsidR="00194617">
          <w:rPr>
            <w:sz w:val="24"/>
            <w:szCs w:val="24"/>
          </w:rPr>
          <w:t>archite</w:t>
        </w:r>
      </w:ins>
      <w:ins w:id="352" w:author="Alejandro Damian Serrano" w:date="2023-07-06T15:02:00Z">
        <w:r w:rsidR="00194617">
          <w:rPr>
            <w:sz w:val="24"/>
            <w:szCs w:val="24"/>
          </w:rPr>
          <w:t xml:space="preserve">ctures. Through this ontology, we hypothesize that </w:t>
        </w:r>
      </w:ins>
      <w:del w:id="353"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54" w:author="Alejandro Damian Serrano" w:date="2023-07-06T15:02:00Z">
        <w:r w:rsidR="00194617">
          <w:rPr>
            <w:sz w:val="24"/>
            <w:szCs w:val="24"/>
          </w:rPr>
          <w:t>some</w:t>
        </w:r>
      </w:ins>
      <w:r w:rsidRPr="00FE2422">
        <w:rPr>
          <w:sz w:val="24"/>
          <w:szCs w:val="24"/>
        </w:rPr>
        <w:t xml:space="preserve"> </w:t>
      </w:r>
      <w:del w:id="355" w:author="Alejandro Damian Serrano" w:date="2023-07-06T15:02:00Z">
        <w:r w:rsidRPr="00FE2422" w:rsidDel="00194617">
          <w:rPr>
            <w:sz w:val="24"/>
            <w:szCs w:val="24"/>
          </w:rPr>
          <w:delText>adult endpoints</w:delText>
        </w:r>
      </w:del>
      <w:ins w:id="356"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57" w:author="Alejandro Damian Serrano" w:date="2023-07-06T15:02:00Z">
        <w:r w:rsidRPr="00FE2422" w:rsidDel="00194617">
          <w:rPr>
            <w:sz w:val="24"/>
            <w:szCs w:val="24"/>
          </w:rPr>
          <w:delText>endpoints</w:delText>
        </w:r>
      </w:del>
      <w:ins w:id="358" w:author="Alejandro Damian Serrano" w:date="2023-07-06T15:02:00Z">
        <w:r w:rsidR="00194617">
          <w:rPr>
            <w:sz w:val="24"/>
            <w:szCs w:val="24"/>
          </w:rPr>
          <w:t>terminal arc</w:t>
        </w:r>
      </w:ins>
      <w:ins w:id="359"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w:t>
      </w:r>
      <w:r w:rsidRPr="00FE2422">
        <w:rPr>
          <w:sz w:val="24"/>
          <w:szCs w:val="24"/>
        </w:rPr>
        <w:lastRenderedPageBreak/>
        <w:t xml:space="preserve">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60" w:author="Alejandro Damian Serrano" w:date="2023-07-03T14:56:00Z">
        <w:r w:rsidRPr="00FE2422" w:rsidDel="004C6977">
          <w:rPr>
            <w:sz w:val="24"/>
            <w:szCs w:val="24"/>
          </w:rPr>
          <w:lastRenderedPageBreak/>
          <w:delText xml:space="preserve">homology </w:delText>
        </w:r>
      </w:del>
      <w:r w:rsidRPr="00FE2422">
        <w:rPr>
          <w:sz w:val="24"/>
          <w:szCs w:val="24"/>
        </w:rPr>
        <w:t>framework to compare and characterize variation</w:t>
      </w:r>
      <w:ins w:id="361" w:author="Alejandro Damian Serrano" w:date="2023-07-06T13:13:00Z">
        <w:r w:rsidR="00D831F7">
          <w:rPr>
            <w:sz w:val="24"/>
            <w:szCs w:val="24"/>
          </w:rPr>
          <w:t xml:space="preserve"> betw</w:t>
        </w:r>
      </w:ins>
      <w:ins w:id="362" w:author="Alejandro Damian Serrano" w:date="2023-07-06T13:14:00Z">
        <w:r w:rsidR="00D831F7">
          <w:rPr>
            <w:sz w:val="24"/>
            <w:szCs w:val="24"/>
          </w:rPr>
          <w:t>een architectures</w:t>
        </w:r>
      </w:ins>
      <w:r w:rsidRPr="00FE2422">
        <w:rPr>
          <w:sz w:val="24"/>
          <w:szCs w:val="24"/>
        </w:rPr>
        <w:t>, and (2) a phylogenetic tree that resolves the position of every architecture in every lineage where it has evolved.</w:t>
      </w:r>
      <w:ins w:id="363" w:author="Alejandro Damian Serrano" w:date="2023-07-07T13:24:00Z">
        <w:r w:rsidR="00831943">
          <w:rPr>
            <w:sz w:val="24"/>
            <w:szCs w:val="24"/>
          </w:rPr>
          <w:t xml:space="preserve"> Metcalf (1918) hypothesized </w:t>
        </w:r>
      </w:ins>
      <w:ins w:id="364" w:author="Alejandro Damian Serrano" w:date="2023-07-07T13:25:00Z">
        <w:r w:rsidR="00831943">
          <w:rPr>
            <w:sz w:val="24"/>
            <w:szCs w:val="24"/>
          </w:rPr>
          <w:t xml:space="preserve">phylogenetic relationships among salps based on </w:t>
        </w:r>
      </w:ins>
      <w:ins w:id="365" w:author="Alejandro Damian Serrano" w:date="2023-07-07T13:24:00Z">
        <w:r w:rsidR="00831943">
          <w:rPr>
            <w:sz w:val="24"/>
            <w:szCs w:val="24"/>
          </w:rPr>
          <w:t>gut morphology</w:t>
        </w:r>
      </w:ins>
      <w:ins w:id="366" w:author="Alejandro Damian Serrano" w:date="2023-07-07T13:25:00Z">
        <w:r w:rsidR="00831943">
          <w:rPr>
            <w:sz w:val="24"/>
            <w:szCs w:val="24"/>
          </w:rPr>
          <w:t xml:space="preserve">, with </w:t>
        </w:r>
        <w:r w:rsidR="00831943" w:rsidRPr="00715140">
          <w:rPr>
            <w:i/>
            <w:iCs/>
            <w:sz w:val="24"/>
            <w:szCs w:val="24"/>
            <w:rPrChange w:id="367" w:author="Alejandro Damian Serrano" w:date="2023-07-07T14:51:00Z">
              <w:rPr>
                <w:sz w:val="24"/>
                <w:szCs w:val="24"/>
              </w:rPr>
            </w:rPrChange>
          </w:rPr>
          <w:t>Cyclosalpa</w:t>
        </w:r>
        <w:r w:rsidR="00831943">
          <w:rPr>
            <w:sz w:val="24"/>
            <w:szCs w:val="24"/>
          </w:rPr>
          <w:t xml:space="preserve"> as the most distant relative to other salps du</w:t>
        </w:r>
      </w:ins>
      <w:ins w:id="368" w:author="Alejandro Damian Serrano" w:date="2023-07-07T13:26:00Z">
        <w:r w:rsidR="00831943">
          <w:rPr>
            <w:sz w:val="24"/>
            <w:szCs w:val="24"/>
          </w:rPr>
          <w:t>e to its linear gut shape. Half a century later,</w:t>
        </w:r>
      </w:ins>
      <w:r w:rsidRPr="00FE2422">
        <w:rPr>
          <w:sz w:val="24"/>
          <w:szCs w:val="24"/>
        </w:rPr>
        <w:t xml:space="preserve"> </w:t>
      </w:r>
      <w:proofErr w:type="spellStart"/>
      <w:ins w:id="369" w:author="Alejandro Damian Serrano" w:date="2023-07-06T13:08:00Z">
        <w:r w:rsidR="004330F8">
          <w:rPr>
            <w:sz w:val="24"/>
            <w:szCs w:val="24"/>
          </w:rPr>
          <w:t>Madin</w:t>
        </w:r>
        <w:proofErr w:type="spellEnd"/>
        <w:r w:rsidR="004330F8">
          <w:rPr>
            <w:sz w:val="24"/>
            <w:szCs w:val="24"/>
          </w:rPr>
          <w:t xml:space="preserve"> (1974) hypothesized that colonial architecture is phylo</w:t>
        </w:r>
      </w:ins>
      <w:ins w:id="370" w:author="Alejandro Damian Serrano" w:date="2023-07-06T13:09:00Z">
        <w:r w:rsidR="004330F8">
          <w:rPr>
            <w:sz w:val="24"/>
            <w:szCs w:val="24"/>
          </w:rPr>
          <w:t xml:space="preserve">genetically conserved and that fast-swimming linear and bipinnate chains are monophyletic. </w:t>
        </w:r>
      </w:ins>
      <w:ins w:id="371" w:author="Alejandro Damian Serrano" w:date="2023-07-06T13:11:00Z">
        <w:r w:rsidR="00D831F7">
          <w:rPr>
            <w:sz w:val="24"/>
            <w:szCs w:val="24"/>
          </w:rPr>
          <w:t xml:space="preserve">Years later, </w:t>
        </w:r>
      </w:ins>
      <w:moveFromRangeStart w:id="372" w:author="Alejandro Damian Serrano" w:date="2023-07-06T13:06:00Z" w:name="move139541207"/>
      <w:moveFrom w:id="373" w:author="Alejandro Damian Serrano" w:date="2023-07-06T13:06:00Z">
        <w:r w:rsidRPr="00FE2422" w:rsidDel="004330F8">
          <w:rPr>
            <w:sz w:val="24"/>
            <w:szCs w:val="24"/>
          </w:rPr>
          <w:t xml:space="preserve">Govindarajan et al. (2011) </w:t>
        </w:r>
      </w:moveFrom>
      <w:moveFromRangeEnd w:id="372"/>
      <w:proofErr w:type="spellStart"/>
      <w:ins w:id="374"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375" w:author="Alejandro Damian Serrano" w:date="2023-07-06T13:06:00Z">
        <w:r w:rsidRPr="00FE2422" w:rsidDel="004330F8">
          <w:rPr>
            <w:sz w:val="24"/>
            <w:szCs w:val="24"/>
          </w:rPr>
          <w:delText xml:space="preserve">thaliacean </w:delText>
        </w:r>
      </w:del>
      <w:r w:rsidRPr="00FE2422">
        <w:rPr>
          <w:sz w:val="24"/>
          <w:szCs w:val="24"/>
        </w:rPr>
        <w:t>molecular phylogeny using 18S sequences</w:t>
      </w:r>
      <w:ins w:id="376" w:author="Alejandro Damian Serrano" w:date="2023-07-06T13:06:00Z">
        <w:r w:rsidR="004330F8">
          <w:rPr>
            <w:sz w:val="24"/>
            <w:szCs w:val="24"/>
          </w:rPr>
          <w:t xml:space="preserve"> to resolve relationships between thaliacean groups</w:t>
        </w:r>
      </w:ins>
      <w:ins w:id="377" w:author="Alejandro Damian Serrano" w:date="2023-07-06T13:12:00Z">
        <w:r w:rsidR="00D831F7">
          <w:rPr>
            <w:sz w:val="24"/>
            <w:szCs w:val="24"/>
          </w:rPr>
          <w:t>, supporting the monophyly of salps</w:t>
        </w:r>
      </w:ins>
      <w:r w:rsidRPr="00FE2422">
        <w:rPr>
          <w:sz w:val="24"/>
          <w:szCs w:val="24"/>
        </w:rPr>
        <w:t>.</w:t>
      </w:r>
      <w:ins w:id="378" w:author="Alejandro Damian Serrano" w:date="2023-07-06T13:06:00Z">
        <w:r w:rsidR="004330F8">
          <w:rPr>
            <w:sz w:val="24"/>
            <w:szCs w:val="24"/>
          </w:rPr>
          <w:t xml:space="preserve"> Following this work, </w:t>
        </w:r>
      </w:ins>
      <w:moveToRangeStart w:id="379" w:author="Alejandro Damian Serrano" w:date="2023-07-06T13:06:00Z" w:name="move139541207"/>
      <w:moveTo w:id="380" w:author="Alejandro Damian Serrano" w:date="2023-07-06T13:06:00Z">
        <w:r w:rsidR="004330F8" w:rsidRPr="00FE2422">
          <w:rPr>
            <w:sz w:val="24"/>
            <w:szCs w:val="24"/>
          </w:rPr>
          <w:t>Govindarajan et al. (2011)</w:t>
        </w:r>
      </w:moveTo>
      <w:moveToRangeEnd w:id="379"/>
      <w:ins w:id="381" w:author="Alejandro Damian Serrano" w:date="2023-07-06T13:06:00Z">
        <w:r w:rsidR="004330F8">
          <w:rPr>
            <w:sz w:val="24"/>
            <w:szCs w:val="24"/>
          </w:rPr>
          <w:t xml:space="preserve"> included a more extensive taxon sampling within salps</w:t>
        </w:r>
      </w:ins>
      <w:ins w:id="382" w:author="Alejandro Damian Serrano" w:date="2023-07-06T13:07:00Z">
        <w:r w:rsidR="004330F8">
          <w:rPr>
            <w:sz w:val="24"/>
            <w:szCs w:val="24"/>
          </w:rPr>
          <w:t>, revealing th</w:t>
        </w:r>
      </w:ins>
      <w:ins w:id="383" w:author="Alejandro Damian Serrano" w:date="2023-07-06T13:12:00Z">
        <w:r w:rsidR="00D831F7">
          <w:rPr>
            <w:sz w:val="24"/>
            <w:szCs w:val="24"/>
          </w:rPr>
          <w:t>at salps with linear chain architectures are not monophyletic</w:t>
        </w:r>
      </w:ins>
      <w:ins w:id="384"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385"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386"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 xml:space="preserve">The research directions outlined above would advance our understanding of salp biology across their species diversity. Salps have attracted significant scientific interest </w:t>
      </w:r>
      <w:r w:rsidRPr="00FE2422">
        <w:rPr>
          <w:sz w:val="24"/>
          <w:szCs w:val="24"/>
        </w:rPr>
        <w:lastRenderedPageBreak/>
        <w:t>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387" w:author="Alejandro Damian Serrano" w:date="2023-07-06T15:03:00Z">
        <w:r w:rsidRPr="00FE2422" w:rsidDel="00194617">
          <w:rPr>
            <w:sz w:val="24"/>
            <w:szCs w:val="24"/>
          </w:rPr>
          <w:delText xml:space="preserve">presented </w:delText>
        </w:r>
      </w:del>
      <w:ins w:id="388"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w:t>
      </w:r>
      <w:r w:rsidRPr="00FE2422">
        <w:rPr>
          <w:sz w:val="24"/>
          <w:szCs w:val="24"/>
        </w:rPr>
        <w:lastRenderedPageBreak/>
        <w:t xml:space="preserve">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w:t>
      </w:r>
      <w:r w:rsidRPr="00FE2422">
        <w:rPr>
          <w:sz w:val="24"/>
          <w:szCs w:val="24"/>
        </w:rPr>
        <w:lastRenderedPageBreak/>
        <w:t>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389"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390"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391"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392"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393"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394"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 xml:space="preserve">Soft Robotics: Trends, </w:t>
      </w:r>
      <w:r w:rsidRPr="00FE2422">
        <w:rPr>
          <w:i/>
          <w:color w:val="222222"/>
          <w:sz w:val="24"/>
          <w:szCs w:val="24"/>
          <w:highlight w:val="white"/>
        </w:rPr>
        <w:lastRenderedPageBreak/>
        <w:t>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395"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396"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397" w:author="Alejandro Damian Serrano" w:date="2023-07-06T13:10:00Z"/>
          <w:color w:val="222222"/>
          <w:sz w:val="24"/>
          <w:szCs w:val="24"/>
          <w:highlight w:val="white"/>
        </w:rPr>
      </w:pPr>
      <w:proofErr w:type="spellStart"/>
      <w:ins w:id="398"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399" w:author="Alejandro Damian Serrano" w:date="2023-07-06T13:10:00Z">
        <w:r w:rsidRPr="004330F8">
          <w:rPr>
            <w:color w:val="222222"/>
            <w:sz w:val="24"/>
            <w:szCs w:val="24"/>
          </w:rPr>
          <w:t xml:space="preserve"> P.</w:t>
        </w:r>
      </w:ins>
      <w:ins w:id="400" w:author="Alejandro Damian Serrano" w:date="2023-07-06T13:11:00Z">
        <w:r>
          <w:rPr>
            <w:color w:val="222222"/>
            <w:sz w:val="24"/>
            <w:szCs w:val="24"/>
          </w:rPr>
          <w:t>,</w:t>
        </w:r>
      </w:ins>
      <w:ins w:id="401"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402" w:author="Alejandro Damian Serrano" w:date="2023-07-06T13:11:00Z">
        <w:r>
          <w:rPr>
            <w:color w:val="222222"/>
            <w:sz w:val="24"/>
            <w:szCs w:val="24"/>
          </w:rPr>
          <w:t>, Davis</w:t>
        </w:r>
      </w:ins>
      <w:ins w:id="403" w:author="Alejandro Damian Serrano" w:date="2023-07-06T13:10:00Z">
        <w:r>
          <w:rPr>
            <w:color w:val="222222"/>
            <w:sz w:val="24"/>
            <w:szCs w:val="24"/>
          </w:rPr>
          <w:t xml:space="preserve"> </w:t>
        </w:r>
        <w:r w:rsidRPr="004330F8">
          <w:rPr>
            <w:color w:val="222222"/>
            <w:sz w:val="24"/>
            <w:szCs w:val="24"/>
          </w:rPr>
          <w:t>(pg. 1 208) PhD Thesis</w:t>
        </w:r>
      </w:ins>
      <w:ins w:id="404"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7FED24F4" w14:textId="77777777" w:rsidR="00831943" w:rsidRDefault="00425DD7" w:rsidP="004D0641">
      <w:pPr>
        <w:spacing w:line="480" w:lineRule="auto"/>
        <w:ind w:left="720" w:hanging="720"/>
        <w:rPr>
          <w:ins w:id="405" w:author="Alejandro Damian Serrano" w:date="2023-07-07T13:27:00Z"/>
        </w:rPr>
      </w:pPr>
      <w:proofErr w:type="spellStart"/>
      <w:r w:rsidRPr="00FE2422">
        <w:rPr>
          <w:color w:val="222222"/>
          <w:sz w:val="24"/>
          <w:szCs w:val="24"/>
          <w:highlight w:val="white"/>
        </w:rPr>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14DFC8EF" w14:textId="568D3FC0" w:rsidR="003E4853" w:rsidRPr="00FE2422" w:rsidRDefault="00831943" w:rsidP="004D0641">
      <w:pPr>
        <w:spacing w:line="480" w:lineRule="auto"/>
        <w:ind w:left="720" w:hanging="720"/>
        <w:rPr>
          <w:color w:val="222222"/>
          <w:sz w:val="24"/>
          <w:szCs w:val="24"/>
          <w:highlight w:val="white"/>
        </w:rPr>
      </w:pPr>
      <w:ins w:id="406" w:author="Alejandro Damian Serrano" w:date="2023-07-07T13:26:00Z">
        <w:r w:rsidRPr="00831943">
          <w:rPr>
            <w:color w:val="222222"/>
            <w:sz w:val="24"/>
            <w:szCs w:val="24"/>
          </w:rPr>
          <w:t>Metcalf, M.</w:t>
        </w:r>
      </w:ins>
      <w:ins w:id="407" w:author="Alejandro Damian Serrano" w:date="2023-07-07T13:27:00Z">
        <w:r>
          <w:rPr>
            <w:color w:val="222222"/>
            <w:sz w:val="24"/>
            <w:szCs w:val="24"/>
          </w:rPr>
          <w:t xml:space="preserve"> </w:t>
        </w:r>
      </w:ins>
      <w:ins w:id="408" w:author="Alejandro Damian Serrano" w:date="2023-07-07T13:26:00Z">
        <w:r w:rsidRPr="00831943">
          <w:rPr>
            <w:color w:val="222222"/>
            <w:sz w:val="24"/>
            <w:szCs w:val="24"/>
          </w:rPr>
          <w:t>M. and Bell, M.</w:t>
        </w:r>
      </w:ins>
      <w:ins w:id="409" w:author="Alejandro Damian Serrano" w:date="2023-07-07T13:27:00Z">
        <w:r>
          <w:rPr>
            <w:color w:val="222222"/>
            <w:sz w:val="24"/>
            <w:szCs w:val="24"/>
          </w:rPr>
          <w:t xml:space="preserve"> </w:t>
        </w:r>
      </w:ins>
      <w:ins w:id="410" w:author="Alejandro Damian Serrano" w:date="2023-07-07T13:26:00Z">
        <w:r w:rsidRPr="00831943">
          <w:rPr>
            <w:color w:val="222222"/>
            <w:sz w:val="24"/>
            <w:szCs w:val="24"/>
          </w:rPr>
          <w:t xml:space="preserve">M., 1918. The </w:t>
        </w:r>
        <w:proofErr w:type="spellStart"/>
        <w:r w:rsidRPr="00831943">
          <w:rPr>
            <w:color w:val="222222"/>
            <w:sz w:val="24"/>
            <w:szCs w:val="24"/>
          </w:rPr>
          <w:t>Salpidae</w:t>
        </w:r>
        <w:proofErr w:type="spellEnd"/>
        <w:r w:rsidRPr="00831943">
          <w:rPr>
            <w:color w:val="222222"/>
            <w:sz w:val="24"/>
            <w:szCs w:val="24"/>
          </w:rPr>
          <w:t>: a taxonomic study (Vol. 2). US Government Printing Office.</w:t>
        </w:r>
      </w:ins>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411" w:author="Alejandro Damian Serrano" w:date="2023-07-06T15:05:00Z">
        <w:r w:rsidRPr="00FE2422" w:rsidDel="00194617">
          <w:rPr>
            <w:color w:val="222222"/>
            <w:sz w:val="24"/>
            <w:szCs w:val="24"/>
            <w:highlight w:val="white"/>
          </w:rPr>
          <w:delText>-</w:delText>
        </w:r>
      </w:del>
      <w:ins w:id="412"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53110631" w:rsidR="003E4853" w:rsidRDefault="00425DD7" w:rsidP="004D0641">
      <w:pPr>
        <w:spacing w:line="480" w:lineRule="auto"/>
        <w:ind w:left="720" w:hanging="720"/>
        <w:rPr>
          <w:ins w:id="413" w:author="Alejandro Damian Serrano" w:date="2023-07-07T15:41:00Z"/>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F277A17" w14:textId="15B928B8" w:rsidR="00F266EC" w:rsidRPr="00FE2422" w:rsidRDefault="00F266EC" w:rsidP="004D0641">
      <w:pPr>
        <w:spacing w:line="480" w:lineRule="auto"/>
        <w:ind w:left="720" w:hanging="720"/>
        <w:rPr>
          <w:rFonts w:eastAsia="Roboto"/>
          <w:color w:val="222222"/>
          <w:sz w:val="24"/>
          <w:szCs w:val="24"/>
          <w:highlight w:val="white"/>
        </w:rPr>
      </w:pPr>
      <w:proofErr w:type="spellStart"/>
      <w:ins w:id="414" w:author="Alejandro Damian Serrano" w:date="2023-07-07T15:42:00Z">
        <w:r w:rsidRPr="00F266EC">
          <w:rPr>
            <w:rFonts w:eastAsia="Roboto"/>
            <w:color w:val="222222"/>
            <w:sz w:val="24"/>
            <w:szCs w:val="24"/>
          </w:rPr>
          <w:lastRenderedPageBreak/>
          <w:t>Ringvold</w:t>
        </w:r>
        <w:proofErr w:type="spellEnd"/>
        <w:r w:rsidRPr="00F266EC">
          <w:rPr>
            <w:rFonts w:eastAsia="Roboto"/>
            <w:color w:val="222222"/>
            <w:sz w:val="24"/>
            <w:szCs w:val="24"/>
          </w:rPr>
          <w:t xml:space="preserve">, H., </w:t>
        </w:r>
        <w:proofErr w:type="spellStart"/>
        <w:r w:rsidRPr="00F266EC">
          <w:rPr>
            <w:rFonts w:eastAsia="Roboto"/>
            <w:color w:val="222222"/>
            <w:sz w:val="24"/>
            <w:szCs w:val="24"/>
          </w:rPr>
          <w:t>Hatlevik</w:t>
        </w:r>
        <w:proofErr w:type="spellEnd"/>
        <w:r w:rsidRPr="00F266EC">
          <w:rPr>
            <w:rFonts w:eastAsia="Roboto"/>
            <w:color w:val="222222"/>
            <w:sz w:val="24"/>
            <w:szCs w:val="24"/>
          </w:rPr>
          <w:t xml:space="preserve">, A., </w:t>
        </w:r>
        <w:proofErr w:type="spellStart"/>
        <w:r w:rsidRPr="00F266EC">
          <w:rPr>
            <w:rFonts w:eastAsia="Roboto"/>
            <w:color w:val="222222"/>
            <w:sz w:val="24"/>
            <w:szCs w:val="24"/>
          </w:rPr>
          <w:t>Hevrøy</w:t>
        </w:r>
        <w:proofErr w:type="spellEnd"/>
        <w:r w:rsidRPr="00F266EC">
          <w:rPr>
            <w:rFonts w:eastAsia="Roboto"/>
            <w:color w:val="222222"/>
            <w:sz w:val="24"/>
            <w:szCs w:val="24"/>
          </w:rPr>
          <w:t xml:space="preserve">, J., Hughes, M. and </w:t>
        </w:r>
        <w:proofErr w:type="spellStart"/>
        <w:r w:rsidRPr="00F266EC">
          <w:rPr>
            <w:rFonts w:eastAsia="Roboto"/>
            <w:color w:val="222222"/>
            <w:sz w:val="24"/>
            <w:szCs w:val="24"/>
          </w:rPr>
          <w:t>Aukan</w:t>
        </w:r>
        <w:proofErr w:type="spellEnd"/>
        <w:r w:rsidRPr="00F266EC">
          <w:rPr>
            <w:rFonts w:eastAsia="Roboto"/>
            <w:color w:val="222222"/>
            <w:sz w:val="24"/>
            <w:szCs w:val="24"/>
          </w:rPr>
          <w:t xml:space="preserve">, N., 2020. Encounters with the rare genus Helicosalpa (Chordata, </w:t>
        </w:r>
        <w:proofErr w:type="spellStart"/>
        <w:r w:rsidRPr="00F266EC">
          <w:rPr>
            <w:rFonts w:eastAsia="Roboto"/>
            <w:color w:val="222222"/>
            <w:sz w:val="24"/>
            <w:szCs w:val="24"/>
          </w:rPr>
          <w:t>Thaliacea</w:t>
        </w:r>
        <w:proofErr w:type="spellEnd"/>
        <w:r w:rsidRPr="00F266EC">
          <w:rPr>
            <w:rFonts w:eastAsia="Roboto"/>
            <w:color w:val="222222"/>
            <w:sz w:val="24"/>
            <w:szCs w:val="24"/>
          </w:rPr>
          <w:t xml:space="preserve">, </w:t>
        </w:r>
        <w:proofErr w:type="spellStart"/>
        <w:r w:rsidRPr="00F266EC">
          <w:rPr>
            <w:rFonts w:eastAsia="Roboto"/>
            <w:color w:val="222222"/>
            <w:sz w:val="24"/>
            <w:szCs w:val="24"/>
          </w:rPr>
          <w:t>Salpida</w:t>
        </w:r>
        <w:proofErr w:type="spellEnd"/>
        <w:r w:rsidRPr="00F266EC">
          <w:rPr>
            <w:rFonts w:eastAsia="Roboto"/>
            <w:color w:val="222222"/>
            <w:sz w:val="24"/>
            <w:szCs w:val="24"/>
          </w:rPr>
          <w:t xml:space="preserve">), using citizen science data. </w:t>
        </w:r>
        <w:r w:rsidRPr="00F266EC">
          <w:rPr>
            <w:rFonts w:eastAsia="Roboto"/>
            <w:i/>
            <w:iCs/>
            <w:color w:val="222222"/>
            <w:sz w:val="24"/>
            <w:szCs w:val="24"/>
            <w:rPrChange w:id="415" w:author="Alejandro Damian Serrano" w:date="2023-07-07T15:42:00Z">
              <w:rPr>
                <w:rFonts w:eastAsia="Roboto"/>
                <w:color w:val="222222"/>
                <w:sz w:val="24"/>
                <w:szCs w:val="24"/>
              </w:rPr>
            </w:rPrChange>
          </w:rPr>
          <w:t>Marine Biology Research</w:t>
        </w:r>
        <w:r w:rsidRPr="00F266EC">
          <w:rPr>
            <w:rFonts w:eastAsia="Roboto"/>
            <w:color w:val="222222"/>
            <w:sz w:val="24"/>
            <w:szCs w:val="24"/>
          </w:rPr>
          <w:t>, 16(5), pp.369-379.</w:t>
        </w:r>
      </w:ins>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416" w:author="Alejandro Damian Serrano" w:date="2023-07-06T13:04:00Z"/>
          <w:color w:val="222222"/>
          <w:sz w:val="24"/>
          <w:szCs w:val="24"/>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417"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418" w:author="Alejandro Damian Serrano" w:date="2023-07-06T13:26:00Z"/>
          <w:color w:val="222222"/>
          <w:sz w:val="24"/>
          <w:szCs w:val="24"/>
        </w:rPr>
      </w:pPr>
      <w:proofErr w:type="spellStart"/>
      <w:ins w:id="419"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420"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421"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422"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423" w:author="Alejandro Damian Serrano" w:date="2023-07-06T13:31:00Z"/>
        </w:rPr>
      </w:pPr>
      <w:ins w:id="424"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425"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426"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427" w:author="Alejandro Damian Serrano" w:date="2023-07-06T13:31:00Z"/>
          <w:color w:val="222222"/>
          <w:sz w:val="24"/>
          <w:szCs w:val="24"/>
          <w:highlight w:val="white"/>
        </w:rPr>
      </w:pPr>
      <w:proofErr w:type="spellStart"/>
      <w:ins w:id="428"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429"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430"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431"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B39422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432" w:author="Alejandro Damian Serrano" w:date="2023-07-06T15:05:00Z">
        <w:r w:rsidR="007C5B04" w:rsidRPr="007C5B04" w:rsidDel="00194617">
          <w:rPr>
            <w:sz w:val="24"/>
            <w:szCs w:val="24"/>
          </w:rPr>
          <w:delText>(E)</w:delText>
        </w:r>
      </w:del>
      <w:ins w:id="433" w:author="Alejandro Damian Serrano" w:date="2023-07-06T15:05:00Z">
        <w:r w:rsidR="00194617">
          <w:rPr>
            <w:sz w:val="24"/>
            <w:szCs w:val="24"/>
          </w:rPr>
          <w:t>©</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434" w:author="Alejandro Damian Serrano" w:date="2023-07-06T15:07:00Z">
        <w:r>
          <w:rPr>
            <w:noProof/>
            <w:sz w:val="24"/>
            <w:szCs w:val="24"/>
          </w:rPr>
          <w:lastRenderedPageBreak/>
          <w:drawing>
            <wp:inline distT="0" distB="0" distL="0" distR="0" wp14:anchorId="24F3341F" wp14:editId="43E18F54">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435" w:author="Alejandro Damian Serrano" w:date="2023-07-06T15:06:00Z">
        <w:r w:rsidR="00463D2E" w:rsidDel="00194617">
          <w:rPr>
            <w:noProof/>
            <w:sz w:val="24"/>
            <w:szCs w:val="24"/>
          </w:rPr>
          <w:drawing>
            <wp:inline distT="0" distB="0" distL="0" distR="0" wp14:anchorId="0A5FF25C" wp14:editId="500578A7">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436" w:author="Alejandro Damian Serrano" w:date="2023-07-06T15:05:00Z">
        <w:r w:rsidR="00194617">
          <w:rPr>
            <w:sz w:val="24"/>
            <w:szCs w:val="24"/>
          </w:rPr>
          <w:t>, with key</w:t>
        </w:r>
      </w:ins>
      <w:ins w:id="437" w:author="Alejandro Damian Serrano" w:date="2023-07-06T15:06:00Z">
        <w:r w:rsidR="00194617">
          <w:rPr>
            <w:sz w:val="24"/>
            <w:szCs w:val="24"/>
          </w:rPr>
          <w:t xml:space="preserve"> structures labeled</w:t>
        </w:r>
      </w:ins>
      <w:r w:rsidRPr="00FE2422">
        <w:rPr>
          <w:sz w:val="24"/>
          <w:szCs w:val="24"/>
        </w:rPr>
        <w:t>.</w:t>
      </w:r>
      <w:ins w:id="438"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439" w:author="Alejandro Damian Serrano" w:date="2023-07-06T15:07:00Z">
        <w:r w:rsidR="00E37D0F">
          <w:rPr>
            <w:sz w:val="24"/>
            <w:szCs w:val="24"/>
          </w:rPr>
          <w:t>Hypothesized d</w:t>
        </w:r>
      </w:ins>
      <w:del w:id="440" w:author="Alejandro Damian Serrano" w:date="2023-07-06T15:07:00Z">
        <w:r w:rsidRPr="00FE2422" w:rsidDel="00E37D0F">
          <w:rPr>
            <w:sz w:val="24"/>
            <w:szCs w:val="24"/>
          </w:rPr>
          <w:delText>D</w:delText>
        </w:r>
      </w:del>
      <w:r w:rsidRPr="00FE2422">
        <w:rPr>
          <w:sz w:val="24"/>
          <w:szCs w:val="24"/>
        </w:rPr>
        <w:t>evelopmental transition</w:t>
      </w:r>
      <w:del w:id="441" w:author="Alejandro Damian Serrano" w:date="2023-07-07T14:23:00Z">
        <w:r w:rsidRPr="00FE2422" w:rsidDel="005A0C27">
          <w:rPr>
            <w:sz w:val="24"/>
            <w:szCs w:val="24"/>
          </w:rPr>
          <w:delText xml:space="preserve"> pathway</w:delText>
        </w:r>
      </w:del>
      <w:r w:rsidRPr="00FE2422">
        <w:rPr>
          <w:sz w:val="24"/>
          <w:szCs w:val="24"/>
        </w:rPr>
        <w:t>s</w:t>
      </w:r>
      <w:ins w:id="442" w:author="Alejandro Damian Serrano" w:date="2023-07-06T15:07:00Z">
        <w:r w:rsidR="00E37D0F">
          <w:rPr>
            <w:sz w:val="24"/>
            <w:szCs w:val="24"/>
          </w:rPr>
          <w:t xml:space="preserve"> (solid arrows)</w:t>
        </w:r>
      </w:ins>
      <w:r w:rsidRPr="00FE2422">
        <w:rPr>
          <w:sz w:val="24"/>
          <w:szCs w:val="24"/>
        </w:rPr>
        <w:t xml:space="preserve"> and mechanisms</w:t>
      </w:r>
      <w:ins w:id="443" w:author="Alejandro Damian Serrano" w:date="2023-07-06T15:08:00Z">
        <w:r w:rsidR="00E37D0F">
          <w:rPr>
            <w:sz w:val="24"/>
            <w:szCs w:val="24"/>
          </w:rPr>
          <w:t xml:space="preserve"> involved</w:t>
        </w:r>
      </w:ins>
      <w:ins w:id="444" w:author="Alejandro Damian Serrano" w:date="2023-07-06T15:07:00Z">
        <w:r w:rsidR="00E37D0F">
          <w:rPr>
            <w:sz w:val="24"/>
            <w:szCs w:val="24"/>
          </w:rPr>
          <w:t xml:space="preserve"> (solid color boxes associated with each tran</w:t>
        </w:r>
      </w:ins>
      <w:ins w:id="445"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446" w:author="Alejandro Damian Serrano" w:date="2023-07-06T15:08:00Z">
        <w:r w:rsidR="00E37D0F">
          <w:rPr>
            <w:sz w:val="24"/>
            <w:szCs w:val="24"/>
          </w:rPr>
          <w:t xml:space="preserve"> (white boxes with colored outlines)</w:t>
        </w:r>
      </w:ins>
      <w:r w:rsidRPr="00FE2422">
        <w:rPr>
          <w:sz w:val="24"/>
          <w:szCs w:val="24"/>
        </w:rPr>
        <w:t>.</w:t>
      </w:r>
      <w:ins w:id="447" w:author="Alejandro Damian Serrano" w:date="2023-07-06T15:10:00Z">
        <w:r w:rsidR="00651BB4">
          <w:rPr>
            <w:sz w:val="24"/>
            <w:szCs w:val="24"/>
          </w:rPr>
          <w:t xml:space="preserve"> All </w:t>
        </w:r>
      </w:ins>
      <w:ins w:id="448" w:author="Alejandro Damian Serrano" w:date="2023-07-06T15:11:00Z">
        <w:r w:rsidR="00651BB4">
          <w:rPr>
            <w:sz w:val="24"/>
            <w:szCs w:val="24"/>
          </w:rPr>
          <w:t>developmental</w:t>
        </w:r>
      </w:ins>
      <w:ins w:id="449" w:author="Alejandro Damian Serrano" w:date="2023-07-06T15:10:00Z">
        <w:r w:rsidR="00651BB4">
          <w:rPr>
            <w:sz w:val="24"/>
            <w:szCs w:val="24"/>
          </w:rPr>
          <w:t xml:space="preserve"> mechanisms are based on observations</w:t>
        </w:r>
      </w:ins>
      <w:ins w:id="450"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51" w:author="Alejandro Damian Serrano" w:date="2023-07-06T15:11:00Z">
        <w:r w:rsidRPr="00FE2422" w:rsidDel="00651BB4">
          <w:rPr>
            <w:sz w:val="24"/>
            <w:szCs w:val="24"/>
          </w:rPr>
          <w:delText>species</w:delText>
        </w:r>
      </w:del>
      <w:ins w:id="452" w:author="Alejandro Damian Serrano" w:date="2023-07-06T15:11:00Z">
        <w:r w:rsidR="00651BB4" w:rsidRPr="00FE2422">
          <w:rPr>
            <w:sz w:val="24"/>
            <w:szCs w:val="24"/>
          </w:rPr>
          <w:t>species</w:t>
        </w:r>
        <w:r w:rsidR="00651BB4">
          <w:rPr>
            <w:sz w:val="24"/>
            <w:szCs w:val="24"/>
          </w:rPr>
          <w:t xml:space="preserve"> and</w:t>
        </w:r>
      </w:ins>
      <w:ins w:id="453" w:author="Alejandro Damian Serrano" w:date="2023-07-06T15:09:00Z">
        <w:r w:rsidR="00E37D0F">
          <w:rPr>
            <w:sz w:val="24"/>
            <w:szCs w:val="24"/>
          </w:rPr>
          <w:t xml:space="preserve"> has been hypothesized to be ancestral</w:t>
        </w:r>
      </w:ins>
      <w:ins w:id="454" w:author="Alejandro Damian Serrano" w:date="2023-07-06T15:11:00Z">
        <w:r w:rsidR="00651BB4">
          <w:rPr>
            <w:sz w:val="24"/>
            <w:szCs w:val="24"/>
          </w:rPr>
          <w:t xml:space="preserve"> to all salps</w:t>
        </w:r>
      </w:ins>
      <w:ins w:id="455"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35D96E58" w:rsidR="00E465C2" w:rsidRPr="004413FA" w:rsidRDefault="00E465C2" w:rsidP="00FE2422">
      <w:pPr>
        <w:spacing w:line="480" w:lineRule="auto"/>
        <w:rPr>
          <w:sz w:val="24"/>
          <w:szCs w:val="24"/>
        </w:rPr>
      </w:pPr>
      <w:r>
        <w:rPr>
          <w:sz w:val="24"/>
          <w:szCs w:val="24"/>
        </w:rPr>
        <w:t>All photographs will be made available in a Dryad repository.</w:t>
      </w:r>
    </w:p>
    <w:sectPr w:rsidR="00E465C2" w:rsidRPr="004413FA" w:rsidSect="00936379">
      <w:footerReference w:type="default" r:id="rId17"/>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4A00E" w14:textId="77777777" w:rsidR="00565424" w:rsidRDefault="00565424">
      <w:pPr>
        <w:spacing w:line="240" w:lineRule="auto"/>
      </w:pPr>
      <w:r>
        <w:separator/>
      </w:r>
    </w:p>
  </w:endnote>
  <w:endnote w:type="continuationSeparator" w:id="0">
    <w:p w14:paraId="6929060C" w14:textId="77777777" w:rsidR="00565424" w:rsidRDefault="005654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62551" w14:textId="77777777" w:rsidR="00565424" w:rsidRDefault="00565424">
      <w:pPr>
        <w:spacing w:line="240" w:lineRule="auto"/>
      </w:pPr>
      <w:r>
        <w:separator/>
      </w:r>
    </w:p>
  </w:footnote>
  <w:footnote w:type="continuationSeparator" w:id="0">
    <w:p w14:paraId="086E8E9F" w14:textId="77777777" w:rsidR="00565424" w:rsidRDefault="005654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74BA4"/>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715140"/>
    <w:rsid w:val="00724C74"/>
    <w:rsid w:val="007B2511"/>
    <w:rsid w:val="007C5B04"/>
    <w:rsid w:val="007E664B"/>
    <w:rsid w:val="00831943"/>
    <w:rsid w:val="00936379"/>
    <w:rsid w:val="009A5921"/>
    <w:rsid w:val="00AB206B"/>
    <w:rsid w:val="00B30C44"/>
    <w:rsid w:val="00C4178C"/>
    <w:rsid w:val="00C7783D"/>
    <w:rsid w:val="00D831F7"/>
    <w:rsid w:val="00E37D0F"/>
    <w:rsid w:val="00E465C2"/>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30</Pages>
  <Words>6526</Words>
  <Characters>37201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31</cp:revision>
  <dcterms:created xsi:type="dcterms:W3CDTF">2023-04-10T18:30:00Z</dcterms:created>
  <dcterms:modified xsi:type="dcterms:W3CDTF">2023-07-07T22:42:00Z</dcterms:modified>
</cp:coreProperties>
</file>