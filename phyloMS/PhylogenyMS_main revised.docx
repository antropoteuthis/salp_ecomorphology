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F1637" w14:textId="2C27E56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Abstract</w:t>
      </w:r>
    </w:p>
    <w:p w14:paraId="18A42063" w14:textId="0F67EC32"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Salps are marine pelagic </w:t>
      </w:r>
      <w:del w:id="0" w:author="Author">
        <w:r w:rsidRPr="00222618" w:rsidDel="00490D79">
          <w:rPr>
            <w:rFonts w:ascii="Arial" w:eastAsia="Times New Roman" w:hAnsi="Arial" w:cs="Arial"/>
            <w:color w:val="000000"/>
          </w:rPr>
          <w:delText xml:space="preserve">urochordates </w:delText>
        </w:r>
      </w:del>
      <w:ins w:id="1" w:author="Author">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ins>
      <w:r w:rsidRPr="00222618">
        <w:rPr>
          <w:rFonts w:ascii="Arial" w:eastAsia="Times New Roman" w:hAnsi="Arial" w:cs="Arial"/>
          <w:color w:val="000000"/>
        </w:rPr>
        <w:t>with a complex life cycle including a solitary and colonial stage composed of asexually budded individuals. These colonies develop into species-specific architectures with distinct zooid orientations, including transversal, oblique, linear, helical, and bipinnate chains, as well as whorls, and clusters. The evolutionary history of salp colony architecture has remained obscured due to the lack of a</w:t>
      </w:r>
      <w:ins w:id="2" w:author="Author">
        <w:r w:rsidR="0083555A">
          <w:rPr>
            <w:rFonts w:ascii="Arial" w:eastAsia="Times New Roman" w:hAnsi="Arial" w:cs="Arial"/>
            <w:color w:val="000000"/>
          </w:rPr>
          <w:t>n</w:t>
        </w:r>
      </w:ins>
      <w:r w:rsidRPr="00222618">
        <w:rPr>
          <w:rFonts w:ascii="Arial" w:eastAsia="Times New Roman" w:hAnsi="Arial" w:cs="Arial"/>
          <w:color w:val="000000"/>
        </w:rPr>
        <w:t xml:space="preserve"> </w:t>
      </w:r>
      <w:del w:id="3" w:author="Author">
        <w:r w:rsidRPr="00222618" w:rsidDel="0083555A">
          <w:rPr>
            <w:rFonts w:ascii="Arial" w:eastAsia="Times New Roman" w:hAnsi="Arial" w:cs="Arial"/>
            <w:color w:val="000000"/>
          </w:rPr>
          <w:delText xml:space="preserve">homology-based </w:delText>
        </w:r>
      </w:del>
      <w:r w:rsidRPr="00222618">
        <w:rPr>
          <w:rFonts w:ascii="Arial" w:eastAsia="Times New Roman" w:hAnsi="Arial" w:cs="Arial"/>
          <w:color w:val="000000"/>
        </w:rPr>
        <w:t xml:space="preserve">ontology to characterize architectures, as well as a lack of phylogenetic taxon sampling and resolution of critical nodes. We (1) collected and </w:t>
      </w:r>
      <w:del w:id="4" w:author="Author">
        <w:r w:rsidRPr="00222618" w:rsidDel="00E4356E">
          <w:rPr>
            <w:rFonts w:ascii="Arial" w:eastAsia="Times New Roman" w:hAnsi="Arial" w:cs="Arial"/>
            <w:color w:val="000000"/>
          </w:rPr>
          <w:delText xml:space="preserve">first-time </w:delText>
        </w:r>
      </w:del>
      <w:r w:rsidRPr="00222618">
        <w:rPr>
          <w:rFonts w:ascii="Arial" w:eastAsia="Times New Roman" w:hAnsi="Arial" w:cs="Arial"/>
          <w:color w:val="000000"/>
        </w:rPr>
        <w:t>sequenced</w:t>
      </w:r>
      <w:ins w:id="5" w:author="Author">
        <w:r w:rsidR="00E4356E">
          <w:rPr>
            <w:rFonts w:ascii="Arial" w:eastAsia="Times New Roman" w:hAnsi="Arial" w:cs="Arial"/>
            <w:color w:val="000000"/>
          </w:rPr>
          <w:t xml:space="preserve"> </w:t>
        </w:r>
      </w:ins>
      <w:del w:id="6" w:author="Author">
        <w:r w:rsidRPr="00222618" w:rsidDel="00E4356E">
          <w:rPr>
            <w:rFonts w:ascii="Arial" w:eastAsia="Times New Roman" w:hAnsi="Arial" w:cs="Arial"/>
            <w:color w:val="000000"/>
          </w:rPr>
          <w:delText xml:space="preserve"> </w:delText>
        </w:r>
      </w:del>
      <w:r w:rsidRPr="00222618">
        <w:rPr>
          <w:rFonts w:ascii="Arial" w:eastAsia="Times New Roman" w:hAnsi="Arial" w:cs="Arial"/>
          <w:color w:val="000000"/>
        </w:rPr>
        <w:t>eight species of salps</w:t>
      </w:r>
      <w:ins w:id="7" w:author="Author">
        <w:r w:rsidR="00E4356E">
          <w:rPr>
            <w:rFonts w:ascii="Arial" w:eastAsia="Times New Roman" w:hAnsi="Arial" w:cs="Arial"/>
            <w:color w:val="000000"/>
          </w:rPr>
          <w:t xml:space="preserve"> that had never been sequenced before</w:t>
        </w:r>
      </w:ins>
      <w:r w:rsidRPr="00222618">
        <w:rPr>
          <w:rFonts w:ascii="Arial" w:eastAsia="Times New Roman" w:hAnsi="Arial" w:cs="Arial"/>
          <w:color w:val="000000"/>
        </w:rPr>
        <w:t xml:space="preserve">, (2) inferred the phylogenetic relationships among salps, and (3) reconstructed the evolutionary history of salp colony architecture. We collected salp specimens via offshore SCUBA diving, dissected tissue samples, extracted their DNA, amplified their 18S gene, and sequenced them using Sanger technology. We </w:t>
      </w:r>
      <w:ins w:id="8" w:author="Author">
        <w:r w:rsidR="005D7924" w:rsidRPr="005D7924">
          <w:rPr>
            <w:rFonts w:ascii="Arial" w:eastAsia="Times New Roman" w:hAnsi="Arial" w:cs="Arial"/>
            <w:color w:val="000000"/>
          </w:rPr>
          <w:t xml:space="preserve">inferred the phylogeny of </w:t>
        </w:r>
        <w:proofErr w:type="spellStart"/>
        <w:r w:rsidR="005D7924" w:rsidRPr="005D7924">
          <w:rPr>
            <w:rFonts w:ascii="Arial" w:eastAsia="Times New Roman" w:hAnsi="Arial" w:cs="Arial"/>
            <w:color w:val="000000"/>
          </w:rPr>
          <w:t>Salpida</w:t>
        </w:r>
        <w:proofErr w:type="spellEnd"/>
        <w:r w:rsidR="005D7924" w:rsidRPr="005D7924">
          <w:rPr>
            <w:rFonts w:ascii="Arial" w:eastAsia="Times New Roman" w:hAnsi="Arial" w:cs="Arial"/>
            <w:color w:val="000000"/>
          </w:rPr>
          <w:t xml:space="preserve"> based on 18S</w:t>
        </w:r>
      </w:ins>
      <w:del w:id="9" w:author="Author">
        <w:r w:rsidRPr="00222618" w:rsidDel="005D7924">
          <w:rPr>
            <w:rFonts w:ascii="Arial" w:eastAsia="Times New Roman" w:hAnsi="Arial" w:cs="Arial"/>
            <w:color w:val="000000"/>
          </w:rPr>
          <w:delText>inferred a new molecular phylogeny</w:delText>
        </w:r>
      </w:del>
      <w:r w:rsidRPr="00222618">
        <w:rPr>
          <w:rFonts w:ascii="Arial" w:eastAsia="Times New Roman" w:hAnsi="Arial" w:cs="Arial"/>
          <w:color w:val="000000"/>
        </w:rPr>
        <w:t xml:space="preserve"> using both Maximum Likelihood and Bayesian approaches. Using this phylogeny, we reconstructed the ancestral states of colony architecture using a Bayesian ordered Markov model informed by the presence and absence of specific developmental mechanisms that lead to each architecture. We find that the ancestral salp architecture is either oblique or linear, with every other state being derived. Moreover, linear chains have evolved independently at least three times. While transversal chains are developmentally basal and hypothesized to be ancestral, our phylogenetic topology and reconstructions strongly indicate that they are evolutionarily derived through the loss of zooid torsion. These traits are likely critical to </w:t>
      </w:r>
      <w:proofErr w:type="spellStart"/>
      <w:r w:rsidRPr="00222618">
        <w:rPr>
          <w:rFonts w:ascii="Arial" w:eastAsia="Times New Roman" w:hAnsi="Arial" w:cs="Arial"/>
          <w:color w:val="000000"/>
        </w:rPr>
        <w:t>multijet</w:t>
      </w:r>
      <w:proofErr w:type="spellEnd"/>
      <w:r w:rsidRPr="00222618">
        <w:rPr>
          <w:rFonts w:ascii="Arial" w:eastAsia="Times New Roman" w:hAnsi="Arial" w:cs="Arial"/>
          <w:color w:val="000000"/>
        </w:rPr>
        <w:t xml:space="preserve"> locomotory performance and evolving under natural selection. Our work showcases the need to study the broader diversity of salp species to gain a </w:t>
      </w:r>
      <w:r w:rsidRPr="00222618">
        <w:rPr>
          <w:rFonts w:ascii="Arial" w:eastAsia="Times New Roman" w:hAnsi="Arial" w:cs="Arial"/>
          <w:color w:val="000000"/>
        </w:rPr>
        <w:lastRenderedPageBreak/>
        <w:t>comprehensive understanding of their organismal biology, evolutionary history, and ecological roles in pelagic ecosystems.</w:t>
      </w:r>
    </w:p>
    <w:p w14:paraId="278BE572" w14:textId="1473C29B"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Introduction</w:t>
      </w:r>
    </w:p>
    <w:p w14:paraId="10E8EDE2" w14:textId="4714E049" w:rsidR="00222618" w:rsidRDefault="00222618" w:rsidP="00222618">
      <w:pPr>
        <w:spacing w:line="480" w:lineRule="auto"/>
        <w:ind w:firstLine="720"/>
        <w:jc w:val="both"/>
        <w:rPr>
          <w:ins w:id="10" w:author="Author"/>
          <w:rFonts w:ascii="Arial" w:eastAsia="Times New Roman" w:hAnsi="Arial" w:cs="Arial"/>
          <w:color w:val="000000"/>
        </w:rPr>
      </w:pPr>
      <w:r w:rsidRPr="00222618">
        <w:rPr>
          <w:rFonts w:ascii="Arial" w:eastAsia="Times New Roman" w:hAnsi="Arial" w:cs="Arial"/>
          <w:color w:val="000000"/>
        </w:rPr>
        <w:t xml:space="preserve">Salps (Chordata: </w:t>
      </w:r>
      <w:proofErr w:type="spellStart"/>
      <w:r w:rsidRPr="00222618">
        <w:rPr>
          <w:rFonts w:ascii="Arial" w:eastAsia="Times New Roman" w:hAnsi="Arial" w:cs="Arial"/>
          <w:color w:val="000000"/>
        </w:rPr>
        <w:t>Tunicata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Thaliacea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Salpida</w:t>
      </w:r>
      <w:proofErr w:type="spellEnd"/>
      <w:r w:rsidRPr="00222618">
        <w:rPr>
          <w:rFonts w:ascii="Arial" w:eastAsia="Times New Roman" w:hAnsi="Arial" w:cs="Arial"/>
          <w:color w:val="000000"/>
        </w:rPr>
        <w:t xml:space="preserve">) are marine pelagic </w:t>
      </w:r>
      <w:del w:id="11" w:author="Author">
        <w:r w:rsidRPr="00222618" w:rsidDel="00490D79">
          <w:rPr>
            <w:rFonts w:ascii="Arial" w:eastAsia="Times New Roman" w:hAnsi="Arial" w:cs="Arial"/>
            <w:color w:val="000000"/>
          </w:rPr>
          <w:delText xml:space="preserve">urochordates </w:delText>
        </w:r>
      </w:del>
      <w:ins w:id="12" w:author="Author">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ins>
      <w:r w:rsidRPr="00222618">
        <w:rPr>
          <w:rFonts w:ascii="Arial" w:eastAsia="Times New Roman" w:hAnsi="Arial" w:cs="Arial"/>
          <w:color w:val="000000"/>
        </w:rPr>
        <w:t>that filter-feed on microbial plankton. Salp life cycles consist of a solitary stage (oozooid) that asexually buds aggregate colonies of blastozooids, which can sexually reproduce, and brood oozooids in their placenta (Bone, 1998). Salp colonies are budded in double chains of zooid pairs with mirror (chiral) symmetry. These colonies develop into a wide variety of architectures across species including transversal chains, oblique chains, linear chains, whorls, clusters, and helical solenoids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Damian-Serrano &amp; Sutherland 2023a). These architectures present different relative orientations of the individual zooids relative to each other and to the colony elongation axis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w:t>
      </w:r>
    </w:p>
    <w:p w14:paraId="197B76C6" w14:textId="21197519" w:rsidR="00D646C6" w:rsidRPr="00222618" w:rsidRDefault="00D646C6">
      <w:pPr>
        <w:spacing w:line="480" w:lineRule="auto"/>
        <w:jc w:val="both"/>
        <w:rPr>
          <w:rFonts w:ascii="Times New Roman" w:eastAsia="Times New Roman" w:hAnsi="Times New Roman" w:cs="Times New Roman"/>
        </w:rPr>
        <w:pPrChange w:id="13" w:author="Author">
          <w:pPr>
            <w:spacing w:line="480" w:lineRule="auto"/>
            <w:ind w:firstLine="720"/>
            <w:jc w:val="both"/>
          </w:pPr>
        </w:pPrChange>
      </w:pPr>
      <w:ins w:id="14" w:author="Author">
        <w:r>
          <w:rPr>
            <w:rFonts w:ascii="Times New Roman" w:eastAsia="Times New Roman" w:hAnsi="Times New Roman" w:cs="Times New Roman"/>
            <w:noProof/>
          </w:rPr>
          <w:lastRenderedPageBreak/>
          <w:drawing>
            <wp:inline distT="0" distB="0" distL="0" distR="0" wp14:anchorId="68ADF2CE" wp14:editId="22CBBCA7">
              <wp:extent cx="5943600" cy="4232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ins>
    </w:p>
    <w:p w14:paraId="27CF9B62" w14:textId="73A38EA1" w:rsidR="00B33C16" w:rsidRPr="00B33C16" w:rsidDel="00A82F9E" w:rsidRDefault="00013A6C" w:rsidP="00B33C16">
      <w:pPr>
        <w:spacing w:line="480" w:lineRule="auto"/>
        <w:rPr>
          <w:ins w:id="15" w:author="Author"/>
          <w:del w:id="16" w:author="Author"/>
          <w:rFonts w:ascii="Arial" w:eastAsia="Times New Roman" w:hAnsi="Arial" w:cs="Arial"/>
        </w:rPr>
      </w:pPr>
      <w:ins w:id="17" w:author="Author">
        <w:r w:rsidRPr="00C51116">
          <w:rPr>
            <w:rFonts w:ascii="Arial" w:eastAsia="Times New Roman" w:hAnsi="Arial" w:cs="Arial"/>
            <w:rPrChange w:id="18" w:author="Author">
              <w:rPr>
                <w:rFonts w:ascii="Times New Roman" w:eastAsia="Times New Roman" w:hAnsi="Times New Roman" w:cs="Times New Roman"/>
              </w:rPr>
            </w:rPrChange>
          </w:rPr>
          <w:t>Figure 1.</w:t>
        </w:r>
        <w:r w:rsidR="00B33C16">
          <w:rPr>
            <w:rFonts w:ascii="Arial" w:eastAsia="Times New Roman" w:hAnsi="Arial" w:cs="Arial"/>
          </w:rPr>
          <w:t xml:space="preserve"> </w:t>
        </w:r>
        <w:del w:id="19" w:author="Author">
          <w:r w:rsidR="00B33C16" w:rsidRPr="00B33C16" w:rsidDel="00C32B7E">
            <w:rPr>
              <w:rFonts w:ascii="Arial" w:eastAsia="Times New Roman" w:hAnsi="Arial" w:cs="Arial"/>
            </w:rPr>
            <w:delText>Adult salp</w:delText>
          </w:r>
        </w:del>
        <w:r w:rsidR="00C32B7E">
          <w:rPr>
            <w:rFonts w:ascii="Arial" w:eastAsia="Times New Roman" w:hAnsi="Arial" w:cs="Arial"/>
          </w:rPr>
          <w:t>Salp</w:t>
        </w:r>
        <w:r w:rsidR="00B33C16" w:rsidRPr="00B33C16">
          <w:rPr>
            <w:rFonts w:ascii="Arial" w:eastAsia="Times New Roman" w:hAnsi="Arial" w:cs="Arial"/>
          </w:rPr>
          <w:t xml:space="preserve"> colonies representing every </w:t>
        </w:r>
        <w:del w:id="20" w:author="Author">
          <w:r w:rsidR="00B33C16" w:rsidRPr="00B33C16" w:rsidDel="00D646C6">
            <w:rPr>
              <w:rFonts w:ascii="Arial" w:eastAsia="Times New Roman" w:hAnsi="Arial" w:cs="Arial"/>
            </w:rPr>
            <w:delText xml:space="preserve">distinct </w:delText>
          </w:r>
        </w:del>
        <w:r w:rsidR="00B33C16" w:rsidRPr="00B33C16">
          <w:rPr>
            <w:rFonts w:ascii="Arial" w:eastAsia="Times New Roman" w:hAnsi="Arial" w:cs="Arial"/>
          </w:rPr>
          <w:t xml:space="preserve">colonial architecture </w:t>
        </w:r>
        <w:r w:rsidR="00D646C6">
          <w:rPr>
            <w:rFonts w:ascii="Arial" w:eastAsia="Times New Roman" w:hAnsi="Arial" w:cs="Arial"/>
          </w:rPr>
          <w:t xml:space="preserve">we </w:t>
        </w:r>
        <w:r w:rsidR="00B33C16" w:rsidRPr="00B33C16">
          <w:rPr>
            <w:rFonts w:ascii="Arial" w:eastAsia="Times New Roman" w:hAnsi="Arial" w:cs="Arial"/>
          </w:rPr>
          <w:t>observed</w:t>
        </w:r>
        <w:r w:rsidR="00A82F9E">
          <w:rPr>
            <w:rFonts w:ascii="Arial" w:eastAsia="Times New Roman" w:hAnsi="Arial" w:cs="Arial"/>
          </w:rPr>
          <w:t xml:space="preserve"> </w:t>
        </w:r>
      </w:ins>
    </w:p>
    <w:p w14:paraId="52FAA9D4" w14:textId="405AFB5B" w:rsidR="00222618" w:rsidRPr="00C51116" w:rsidRDefault="00B33C16" w:rsidP="00B33C16">
      <w:pPr>
        <w:spacing w:line="480" w:lineRule="auto"/>
        <w:rPr>
          <w:rFonts w:ascii="Arial" w:eastAsia="Times New Roman" w:hAnsi="Arial" w:cs="Arial"/>
          <w:rPrChange w:id="21" w:author="Author">
            <w:rPr>
              <w:rFonts w:ascii="Times New Roman" w:eastAsia="Times New Roman" w:hAnsi="Times New Roman" w:cs="Times New Roman"/>
            </w:rPr>
          </w:rPrChange>
        </w:rPr>
      </w:pPr>
      <w:ins w:id="22" w:author="Author">
        <w:del w:id="23" w:author="Author">
          <w:r w:rsidRPr="00B33C16" w:rsidDel="00C32B7E">
            <w:rPr>
              <w:rFonts w:ascii="Arial" w:eastAsia="Times New Roman" w:hAnsi="Arial" w:cs="Arial"/>
            </w:rPr>
            <w:delText xml:space="preserve">467 </w:delText>
          </w:r>
        </w:del>
        <w:r w:rsidRPr="00B33C16">
          <w:rPr>
            <w:rFonts w:ascii="Arial" w:eastAsia="Times New Roman" w:hAnsi="Arial" w:cs="Arial"/>
          </w:rPr>
          <w:t xml:space="preserve">across </w:t>
        </w:r>
        <w:del w:id="24" w:author="Author">
          <w:r w:rsidRPr="00B33C16" w:rsidDel="00C32B7E">
            <w:rPr>
              <w:rFonts w:ascii="Arial" w:eastAsia="Times New Roman" w:hAnsi="Arial" w:cs="Arial"/>
            </w:rPr>
            <w:delText xml:space="preserve">all </w:delText>
          </w:r>
        </w:del>
        <w:r w:rsidRPr="00B33C16">
          <w:rPr>
            <w:rFonts w:ascii="Arial" w:eastAsia="Times New Roman" w:hAnsi="Arial" w:cs="Arial"/>
          </w:rPr>
          <w:t>salp species.</w:t>
        </w:r>
        <w:r w:rsidR="00D646C6">
          <w:rPr>
            <w:rFonts w:ascii="Arial" w:eastAsia="Times New Roman" w:hAnsi="Arial" w:cs="Arial"/>
          </w:rPr>
          <w:t xml:space="preserve"> A. Linear chain (</w:t>
        </w:r>
        <w:proofErr w:type="spellStart"/>
        <w:r w:rsidR="00D646C6" w:rsidRPr="00D646C6">
          <w:rPr>
            <w:rFonts w:ascii="Arial" w:eastAsia="Times New Roman" w:hAnsi="Arial" w:cs="Arial"/>
            <w:i/>
            <w:iCs/>
            <w:rPrChange w:id="25" w:author="Author">
              <w:rPr>
                <w:rFonts w:ascii="Arial" w:eastAsia="Times New Roman" w:hAnsi="Arial" w:cs="Arial"/>
              </w:rPr>
            </w:rPrChange>
          </w:rPr>
          <w:t>Soestia</w:t>
        </w:r>
        <w:proofErr w:type="spellEnd"/>
        <w:r w:rsidR="00D646C6" w:rsidRPr="00D646C6">
          <w:rPr>
            <w:rFonts w:ascii="Arial" w:eastAsia="Times New Roman" w:hAnsi="Arial" w:cs="Arial"/>
            <w:i/>
            <w:iCs/>
            <w:rPrChange w:id="26" w:author="Author">
              <w:rPr>
                <w:rFonts w:ascii="Arial" w:eastAsia="Times New Roman" w:hAnsi="Arial" w:cs="Arial"/>
              </w:rPr>
            </w:rPrChange>
          </w:rPr>
          <w:t xml:space="preserve"> </w:t>
        </w:r>
        <w:proofErr w:type="spellStart"/>
        <w:r w:rsidR="00D646C6" w:rsidRPr="00D646C6">
          <w:rPr>
            <w:rFonts w:ascii="Arial" w:eastAsia="Times New Roman" w:hAnsi="Arial" w:cs="Arial"/>
            <w:i/>
            <w:iCs/>
            <w:rPrChange w:id="27" w:author="Author">
              <w:rPr>
                <w:rFonts w:ascii="Arial" w:eastAsia="Times New Roman" w:hAnsi="Arial" w:cs="Arial"/>
              </w:rPr>
            </w:rPrChange>
          </w:rPr>
          <w:t>zonaria</w:t>
        </w:r>
        <w:proofErr w:type="spellEnd"/>
        <w:r w:rsidR="00D646C6">
          <w:rPr>
            <w:rFonts w:ascii="Arial" w:eastAsia="Times New Roman" w:hAnsi="Arial" w:cs="Arial"/>
          </w:rPr>
          <w:t>), B. transversal chain (</w:t>
        </w:r>
        <w:r w:rsidR="00D646C6" w:rsidRPr="00D646C6">
          <w:rPr>
            <w:rFonts w:ascii="Arial" w:eastAsia="Times New Roman" w:hAnsi="Arial" w:cs="Arial"/>
            <w:i/>
            <w:iCs/>
            <w:rPrChange w:id="28" w:author="Author">
              <w:rPr>
                <w:rFonts w:ascii="Arial" w:eastAsia="Times New Roman" w:hAnsi="Arial" w:cs="Arial"/>
              </w:rPr>
            </w:rPrChange>
          </w:rPr>
          <w:t>Pegea</w:t>
        </w:r>
        <w:r w:rsidR="00D646C6">
          <w:rPr>
            <w:rFonts w:ascii="Arial" w:eastAsia="Times New Roman" w:hAnsi="Arial" w:cs="Arial"/>
          </w:rPr>
          <w:t xml:space="preserve"> sp.), C. Cluster (</w:t>
        </w:r>
        <w:r w:rsidR="00D646C6" w:rsidRPr="00D646C6">
          <w:rPr>
            <w:rFonts w:ascii="Arial" w:eastAsia="Times New Roman" w:hAnsi="Arial" w:cs="Arial"/>
            <w:i/>
            <w:iCs/>
            <w:rPrChange w:id="29" w:author="Author">
              <w:rPr>
                <w:rFonts w:ascii="Arial" w:eastAsia="Times New Roman" w:hAnsi="Arial" w:cs="Arial"/>
              </w:rPr>
            </w:rPrChange>
          </w:rPr>
          <w:t xml:space="preserve">Cyclosalpa </w:t>
        </w:r>
        <w:proofErr w:type="spellStart"/>
        <w:r w:rsidR="00D646C6" w:rsidRPr="00D646C6">
          <w:rPr>
            <w:rFonts w:ascii="Arial" w:eastAsia="Times New Roman" w:hAnsi="Arial" w:cs="Arial"/>
            <w:i/>
            <w:iCs/>
            <w:rPrChange w:id="30" w:author="Author">
              <w:rPr>
                <w:rFonts w:ascii="Arial" w:eastAsia="Times New Roman" w:hAnsi="Arial" w:cs="Arial"/>
              </w:rPr>
            </w:rPrChange>
          </w:rPr>
          <w:t>sewelli</w:t>
        </w:r>
        <w:proofErr w:type="spellEnd"/>
        <w:r w:rsidR="00D646C6">
          <w:rPr>
            <w:rFonts w:ascii="Arial" w:eastAsia="Times New Roman" w:hAnsi="Arial" w:cs="Arial"/>
          </w:rPr>
          <w:t>, video frame by Brad Gemmell), D. bipinnate chain (</w:t>
        </w:r>
        <w:proofErr w:type="spellStart"/>
        <w:r w:rsidR="00D646C6" w:rsidRPr="00D646C6">
          <w:rPr>
            <w:rFonts w:ascii="Arial" w:eastAsia="Times New Roman" w:hAnsi="Arial" w:cs="Arial"/>
            <w:i/>
            <w:iCs/>
            <w:rPrChange w:id="31" w:author="Author">
              <w:rPr>
                <w:rFonts w:ascii="Arial" w:eastAsia="Times New Roman" w:hAnsi="Arial" w:cs="Arial"/>
              </w:rPr>
            </w:rPrChange>
          </w:rPr>
          <w:t>Ritteriella</w:t>
        </w:r>
        <w:proofErr w:type="spellEnd"/>
        <w:r w:rsidR="00D646C6" w:rsidRPr="00D646C6">
          <w:rPr>
            <w:rFonts w:ascii="Arial" w:eastAsia="Times New Roman" w:hAnsi="Arial" w:cs="Arial"/>
            <w:i/>
            <w:iCs/>
            <w:rPrChange w:id="32" w:author="Author">
              <w:rPr>
                <w:rFonts w:ascii="Arial" w:eastAsia="Times New Roman" w:hAnsi="Arial" w:cs="Arial"/>
              </w:rPr>
            </w:rPrChange>
          </w:rPr>
          <w:t xml:space="preserve"> </w:t>
        </w:r>
        <w:proofErr w:type="spellStart"/>
        <w:r w:rsidR="00D646C6" w:rsidRPr="00D646C6">
          <w:rPr>
            <w:rFonts w:ascii="Arial" w:eastAsia="Times New Roman" w:hAnsi="Arial" w:cs="Arial"/>
            <w:i/>
            <w:iCs/>
            <w:rPrChange w:id="33" w:author="Author">
              <w:rPr>
                <w:rFonts w:ascii="Arial" w:eastAsia="Times New Roman" w:hAnsi="Arial" w:cs="Arial"/>
              </w:rPr>
            </w:rPrChange>
          </w:rPr>
          <w:t>retracta</w:t>
        </w:r>
        <w:proofErr w:type="spellEnd"/>
        <w:r w:rsidR="00D646C6">
          <w:rPr>
            <w:rFonts w:ascii="Arial" w:eastAsia="Times New Roman" w:hAnsi="Arial" w:cs="Arial"/>
          </w:rPr>
          <w:t>), E. Whorls (</w:t>
        </w:r>
        <w:r w:rsidR="00D646C6">
          <w:rPr>
            <w:rFonts w:ascii="Arial" w:eastAsia="Times New Roman" w:hAnsi="Arial" w:cs="Arial"/>
            <w:i/>
            <w:iCs/>
          </w:rPr>
          <w:t>Cyclosalpa affinis</w:t>
        </w:r>
        <w:r w:rsidR="00D646C6">
          <w:rPr>
            <w:rFonts w:ascii="Arial" w:eastAsia="Times New Roman" w:hAnsi="Arial" w:cs="Arial"/>
          </w:rPr>
          <w:t>), F. Helical chain (</w:t>
        </w:r>
        <w:r w:rsidR="00D646C6" w:rsidRPr="00D646C6">
          <w:rPr>
            <w:rFonts w:ascii="Arial" w:eastAsia="Times New Roman" w:hAnsi="Arial" w:cs="Arial"/>
            <w:i/>
            <w:iCs/>
            <w:rPrChange w:id="34" w:author="Author">
              <w:rPr>
                <w:rFonts w:ascii="Arial" w:eastAsia="Times New Roman" w:hAnsi="Arial" w:cs="Arial"/>
              </w:rPr>
            </w:rPrChange>
          </w:rPr>
          <w:t>Helicosalpa virgula</w:t>
        </w:r>
        <w:r w:rsidR="00D646C6">
          <w:rPr>
            <w:rFonts w:ascii="Arial" w:eastAsia="Times New Roman" w:hAnsi="Arial" w:cs="Arial"/>
          </w:rPr>
          <w:t>), and G. oblique chain (</w:t>
        </w:r>
        <w:proofErr w:type="spellStart"/>
        <w:r w:rsidR="00D646C6">
          <w:rPr>
            <w:rFonts w:ascii="Arial" w:eastAsia="Times New Roman" w:hAnsi="Arial" w:cs="Arial"/>
            <w:i/>
            <w:iCs/>
          </w:rPr>
          <w:t>Thetys</w:t>
        </w:r>
        <w:proofErr w:type="spellEnd"/>
        <w:r w:rsidR="00D646C6">
          <w:rPr>
            <w:rFonts w:ascii="Arial" w:eastAsia="Times New Roman" w:hAnsi="Arial" w:cs="Arial"/>
            <w:i/>
            <w:iCs/>
          </w:rPr>
          <w:t xml:space="preserve"> vagina</w:t>
        </w:r>
        <w:r w:rsidR="00D646C6">
          <w:rPr>
            <w:rFonts w:ascii="Arial" w:eastAsia="Times New Roman" w:hAnsi="Arial" w:cs="Arial"/>
          </w:rPr>
          <w:t xml:space="preserve">, photograph by Patrick Webster). </w:t>
        </w:r>
      </w:ins>
      <w:moveFromRangeStart w:id="35" w:author="Author" w:name="move145413762"/>
      <w:moveFrom w:id="36" w:author="Author">
        <w:r w:rsidR="00222618" w:rsidRPr="00C51116" w:rsidDel="00013A6C">
          <w:rPr>
            <w:rFonts w:ascii="Arial" w:hAnsi="Arial" w:cs="Arial"/>
            <w:noProof/>
            <w:rPrChange w:id="37" w:author="Author">
              <w:rPr>
                <w:noProof/>
              </w:rPr>
            </w:rPrChange>
          </w:rPr>
          <w:drawing>
            <wp:inline distT="0" distB="0" distL="0" distR="0" wp14:anchorId="5D74F56C" wp14:editId="30D380C2">
              <wp:extent cx="5907405" cy="3284855"/>
              <wp:effectExtent l="0" t="0" r="0" b="4445"/>
              <wp:docPr id="4" name="Picture 4" descr="A picture containing text,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sign, patter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7405" cy="3284855"/>
                      </a:xfrm>
                      <a:prstGeom prst="rect">
                        <a:avLst/>
                      </a:prstGeom>
                      <a:noFill/>
                      <a:ln>
                        <a:noFill/>
                      </a:ln>
                    </pic:spPr>
                  </pic:pic>
                </a:graphicData>
              </a:graphic>
            </wp:inline>
          </w:drawing>
        </w:r>
      </w:moveFrom>
      <w:moveFromRangeEnd w:id="35"/>
    </w:p>
    <w:p w14:paraId="663F9C2B" w14:textId="41F5A026" w:rsidR="00222618" w:rsidRPr="00222618" w:rsidDel="00013A6C" w:rsidRDefault="00222618" w:rsidP="00222618">
      <w:pPr>
        <w:spacing w:line="480" w:lineRule="auto"/>
        <w:jc w:val="both"/>
        <w:rPr>
          <w:del w:id="38" w:author="Author"/>
          <w:rFonts w:ascii="Times New Roman" w:eastAsia="Times New Roman" w:hAnsi="Times New Roman" w:cs="Times New Roman"/>
        </w:rPr>
      </w:pPr>
      <w:del w:id="39" w:author="Author">
        <w:r w:rsidRPr="00222618" w:rsidDel="00013A6C">
          <w:rPr>
            <w:rFonts w:ascii="Arial" w:eastAsia="Times New Roman" w:hAnsi="Arial" w:cs="Arial"/>
            <w:color w:val="000000"/>
          </w:rPr>
          <w:delText>Figure 1. Developmental pathway model of salp colony architectures from Damian-Serrano &amp; Sutherland (2023a), with the transversal architecture representing the earliest developmental stage of every species as well as in the adult stage of some species.</w:delText>
        </w:r>
      </w:del>
    </w:p>
    <w:p w14:paraId="31570E8A" w14:textId="5AE3E3B0" w:rsidR="00222618" w:rsidRDefault="00222618" w:rsidP="00222618">
      <w:pPr>
        <w:spacing w:line="480" w:lineRule="auto"/>
        <w:ind w:firstLine="720"/>
        <w:jc w:val="both"/>
        <w:rPr>
          <w:ins w:id="40" w:author="Author"/>
          <w:noProof/>
        </w:rPr>
      </w:pPr>
      <w:r w:rsidRPr="00222618">
        <w:rPr>
          <w:rFonts w:ascii="Arial" w:eastAsia="Times New Roman" w:hAnsi="Arial" w:cs="Arial"/>
          <w:color w:val="000000"/>
        </w:rPr>
        <w:t>The diversity of salp colony architectures</w:t>
      </w:r>
      <w:ins w:id="41" w:author="Author">
        <w:r w:rsidR="002B5D1C">
          <w:rPr>
            <w:rFonts w:ascii="Arial" w:eastAsia="Times New Roman" w:hAnsi="Arial" w:cs="Arial"/>
            <w:color w:val="000000"/>
          </w:rPr>
          <w:t xml:space="preserve"> (Fig. 1)</w:t>
        </w:r>
      </w:ins>
      <w:r w:rsidRPr="00222618">
        <w:rPr>
          <w:rFonts w:ascii="Arial" w:eastAsia="Times New Roman" w:hAnsi="Arial" w:cs="Arial"/>
          <w:color w:val="000000"/>
        </w:rPr>
        <w:t xml:space="preserve"> is distributed across </w:t>
      </w:r>
      <w:del w:id="42" w:author="Author">
        <w:r w:rsidRPr="00222618" w:rsidDel="00C219FE">
          <w:rPr>
            <w:rFonts w:ascii="Arial" w:eastAsia="Times New Roman" w:hAnsi="Arial" w:cs="Arial"/>
            <w:color w:val="000000"/>
          </w:rPr>
          <w:delText>many different</w:delText>
        </w:r>
      </w:del>
      <w:ins w:id="43" w:author="Author">
        <w:r w:rsidR="00C219FE">
          <w:rPr>
            <w:rFonts w:ascii="Arial" w:eastAsia="Times New Roman" w:hAnsi="Arial" w:cs="Arial"/>
            <w:color w:val="000000"/>
          </w:rPr>
          <w:t>41</w:t>
        </w:r>
      </w:ins>
      <w:r w:rsidRPr="00222618">
        <w:rPr>
          <w:rFonts w:ascii="Arial" w:eastAsia="Times New Roman" w:hAnsi="Arial" w:cs="Arial"/>
          <w:color w:val="000000"/>
        </w:rPr>
        <w:t xml:space="preserve"> species of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but the phylogenetic distribution and evolutionary history remain unknown (Damian-Serrano &amp; Sutherland 2023a). The main challenges in reconstructing this history have been twofold: first, the</w:t>
      </w:r>
      <w:ins w:id="44" w:author="Author">
        <w:r w:rsidR="00C74A3D">
          <w:rPr>
            <w:rFonts w:ascii="Arial" w:eastAsia="Times New Roman" w:hAnsi="Arial" w:cs="Arial"/>
            <w:color w:val="000000"/>
          </w:rPr>
          <w:t xml:space="preserve"> lack of</w:t>
        </w:r>
      </w:ins>
      <w:r w:rsidRPr="00222618">
        <w:rPr>
          <w:rFonts w:ascii="Arial" w:eastAsia="Times New Roman" w:hAnsi="Arial" w:cs="Arial"/>
          <w:color w:val="000000"/>
        </w:rPr>
        <w:t xml:space="preserve"> </w:t>
      </w:r>
      <w:del w:id="45" w:author="Author">
        <w:r w:rsidRPr="00222618" w:rsidDel="00173813">
          <w:rPr>
            <w:rFonts w:ascii="Arial" w:eastAsia="Times New Roman" w:hAnsi="Arial" w:cs="Arial"/>
            <w:color w:val="000000"/>
          </w:rPr>
          <w:delText>lack of a homology</w:delText>
        </w:r>
      </w:del>
      <w:ins w:id="46" w:author="Author">
        <w:r w:rsidR="00173813">
          <w:rPr>
            <w:rFonts w:ascii="Arial" w:eastAsia="Times New Roman" w:hAnsi="Arial" w:cs="Arial"/>
            <w:color w:val="000000"/>
          </w:rPr>
          <w:t>a hypothesis</w:t>
        </w:r>
      </w:ins>
      <w:r w:rsidRPr="00222618">
        <w:rPr>
          <w:rFonts w:ascii="Arial" w:eastAsia="Times New Roman" w:hAnsi="Arial" w:cs="Arial"/>
          <w:color w:val="000000"/>
        </w:rPr>
        <w:t xml:space="preserve"> framework for comparing</w:t>
      </w:r>
      <w:ins w:id="47" w:author="Author">
        <w:r w:rsidR="00173813">
          <w:rPr>
            <w:rFonts w:ascii="Arial" w:eastAsia="Times New Roman" w:hAnsi="Arial" w:cs="Arial"/>
            <w:color w:val="000000"/>
          </w:rPr>
          <w:t xml:space="preserve"> homologies</w:t>
        </w:r>
      </w:ins>
      <w:r w:rsidRPr="00222618">
        <w:rPr>
          <w:rFonts w:ascii="Arial" w:eastAsia="Times New Roman" w:hAnsi="Arial" w:cs="Arial"/>
          <w:color w:val="000000"/>
        </w:rPr>
        <w:t xml:space="preserve"> and understanding differences in the</w:t>
      </w:r>
      <w:ins w:id="48" w:author="Author">
        <w:r w:rsidR="00C74A3D">
          <w:rPr>
            <w:rFonts w:ascii="Arial" w:eastAsia="Times New Roman" w:hAnsi="Arial" w:cs="Arial"/>
            <w:color w:val="000000"/>
          </w:rPr>
          <w:t>ir</w:t>
        </w:r>
      </w:ins>
      <w:r w:rsidRPr="00222618">
        <w:rPr>
          <w:rFonts w:ascii="Arial" w:eastAsia="Times New Roman" w:hAnsi="Arial" w:cs="Arial"/>
          <w:color w:val="000000"/>
        </w:rPr>
        <w:t xml:space="preserve"> structure, and second, the lack of a phylogenetic tree that includes taxa from every architecture and from every described </w:t>
      </w:r>
      <w:r w:rsidRPr="00222618">
        <w:rPr>
          <w:rFonts w:ascii="Arial" w:eastAsia="Times New Roman" w:hAnsi="Arial" w:cs="Arial"/>
          <w:color w:val="000000"/>
        </w:rPr>
        <w:lastRenderedPageBreak/>
        <w:t xml:space="preserve">lineage where it has evolved. The first challenge comes from how the arrangement and relative orientation of blastozooids in different colony architectures present a 3-dimensional problem, where the axes and angles of reference shift in ways that are challenging to compare. All blastozooid colonies are budded as transversal double chains and then develop into the different colonial architectures we observe across the diversity of salp species. Damian-Serrano &amp; Sutherland (2023a) leveraged the similarity of this developmental stage as a baseline to define planes of observation and reference, from which we can examine deviations in angles, establish the series of gains and losses of transformation mechanisms that determine the distinct developmental pathways, and identify homologies between extant adult terminal stages of some species and intermediate stages in the development of other species (Fig. </w:t>
      </w:r>
      <w:ins w:id="49" w:author="Author">
        <w:r w:rsidR="002B5D1C">
          <w:rPr>
            <w:rFonts w:ascii="Arial" w:eastAsia="Times New Roman" w:hAnsi="Arial" w:cs="Arial"/>
            <w:color w:val="000000"/>
          </w:rPr>
          <w:t>2</w:t>
        </w:r>
      </w:ins>
      <w:del w:id="50" w:author="Author">
        <w:r w:rsidRPr="00222618" w:rsidDel="002B5D1C">
          <w:rPr>
            <w:rFonts w:ascii="Arial" w:eastAsia="Times New Roman" w:hAnsi="Arial" w:cs="Arial"/>
            <w:color w:val="000000"/>
          </w:rPr>
          <w:delText>1</w:delText>
        </w:r>
      </w:del>
      <w:r w:rsidRPr="00222618">
        <w:rPr>
          <w:rFonts w:ascii="Arial" w:eastAsia="Times New Roman" w:hAnsi="Arial" w:cs="Arial"/>
          <w:color w:val="000000"/>
        </w:rPr>
        <w:t>).</w:t>
      </w:r>
      <w:ins w:id="51" w:author="Author">
        <w:r w:rsidR="00110AED">
          <w:rPr>
            <w:rFonts w:ascii="Arial" w:eastAsia="Times New Roman" w:hAnsi="Arial" w:cs="Arial"/>
            <w:color w:val="000000"/>
          </w:rPr>
          <w:t xml:space="preserve"> Damian-Serrano &amp; Sutherland (2023a) </w:t>
        </w:r>
        <w:r w:rsidR="00110AED" w:rsidRPr="00110AED">
          <w:rPr>
            <w:rFonts w:ascii="Arial" w:eastAsia="Times New Roman" w:hAnsi="Arial" w:cs="Arial"/>
            <w:color w:val="000000"/>
          </w:rPr>
          <w:t>tracked the shared developmental stages in colony reconfiguration</w:t>
        </w:r>
        <w:r w:rsidR="00110AED">
          <w:rPr>
            <w:rFonts w:ascii="Arial" w:eastAsia="Times New Roman" w:hAnsi="Arial" w:cs="Arial"/>
            <w:color w:val="000000"/>
          </w:rPr>
          <w:t>,</w:t>
        </w:r>
        <w:r w:rsidR="00110AED" w:rsidRPr="00110AED">
          <w:rPr>
            <w:rFonts w:ascii="Arial" w:eastAsia="Times New Roman" w:hAnsi="Arial" w:cs="Arial"/>
            <w:color w:val="000000"/>
          </w:rPr>
          <w:t xml:space="preserve"> which provided preliminary evidence on the homology relationships between architectural states. </w:t>
        </w:r>
        <w:r w:rsidR="00110AED">
          <w:rPr>
            <w:rFonts w:ascii="Arial" w:eastAsia="Times New Roman" w:hAnsi="Arial" w:cs="Arial"/>
            <w:color w:val="000000"/>
          </w:rPr>
          <w:t>This</w:t>
        </w:r>
        <w:r w:rsidR="00110AED" w:rsidRPr="00110AED">
          <w:rPr>
            <w:rFonts w:ascii="Arial" w:eastAsia="Times New Roman" w:hAnsi="Arial" w:cs="Arial"/>
            <w:color w:val="000000"/>
          </w:rPr>
          <w:t xml:space="preserve"> hierarchical, </w:t>
        </w:r>
        <w:del w:id="52" w:author="Author">
          <w:r w:rsidR="00110AED" w:rsidRPr="00110AED" w:rsidDel="00F76DD9">
            <w:rPr>
              <w:rFonts w:ascii="Arial" w:eastAsia="Times New Roman" w:hAnsi="Arial" w:cs="Arial"/>
              <w:color w:val="000000"/>
            </w:rPr>
            <w:delText>developmentally-informed</w:delText>
          </w:r>
        </w:del>
        <w:r w:rsidR="00F76DD9" w:rsidRPr="00110AED">
          <w:rPr>
            <w:rFonts w:ascii="Arial" w:eastAsia="Times New Roman" w:hAnsi="Arial" w:cs="Arial"/>
            <w:color w:val="000000"/>
          </w:rPr>
          <w:t>developmentally informed</w:t>
        </w:r>
        <w:r w:rsidR="00110AED" w:rsidRPr="00110AED">
          <w:rPr>
            <w:rFonts w:ascii="Arial" w:eastAsia="Times New Roman" w:hAnsi="Arial" w:cs="Arial"/>
            <w:color w:val="000000"/>
          </w:rPr>
          <w:t xml:space="preserve">, characterization of architectural variation </w:t>
        </w:r>
        <w:r w:rsidR="00110AED">
          <w:rPr>
            <w:rFonts w:ascii="Arial" w:eastAsia="Times New Roman" w:hAnsi="Arial" w:cs="Arial"/>
            <w:color w:val="000000"/>
          </w:rPr>
          <w:t>provides a grounding</w:t>
        </w:r>
        <w:r w:rsidR="00110AED" w:rsidRPr="00110AED">
          <w:rPr>
            <w:rFonts w:ascii="Arial" w:eastAsia="Times New Roman" w:hAnsi="Arial" w:cs="Arial"/>
            <w:color w:val="000000"/>
          </w:rPr>
          <w:t xml:space="preserve"> in homology </w:t>
        </w:r>
        <w:r w:rsidR="00110AED">
          <w:rPr>
            <w:rFonts w:ascii="Arial" w:eastAsia="Times New Roman" w:hAnsi="Arial" w:cs="Arial"/>
            <w:color w:val="000000"/>
          </w:rPr>
          <w:t>which</w:t>
        </w:r>
        <w:r w:rsidR="00110AED" w:rsidRPr="00110AED">
          <w:rPr>
            <w:rFonts w:ascii="Arial" w:eastAsia="Times New Roman" w:hAnsi="Arial" w:cs="Arial"/>
            <w:color w:val="000000"/>
          </w:rPr>
          <w:t xml:space="preserve"> a flat </w:t>
        </w:r>
        <w:r w:rsidR="00110AED">
          <w:rPr>
            <w:rFonts w:ascii="Arial" w:eastAsia="Times New Roman" w:hAnsi="Arial" w:cs="Arial"/>
            <w:color w:val="000000"/>
          </w:rPr>
          <w:t>distribution</w:t>
        </w:r>
        <w:r w:rsidR="00110AED" w:rsidRPr="00110AED">
          <w:rPr>
            <w:rFonts w:ascii="Arial" w:eastAsia="Times New Roman" w:hAnsi="Arial" w:cs="Arial"/>
            <w:color w:val="000000"/>
          </w:rPr>
          <w:t xml:space="preserve"> of categorical states</w:t>
        </w:r>
        <w:r w:rsidR="00110AED">
          <w:rPr>
            <w:rFonts w:ascii="Arial" w:eastAsia="Times New Roman" w:hAnsi="Arial" w:cs="Arial"/>
            <w:color w:val="000000"/>
          </w:rPr>
          <w:t xml:space="preserve"> does not</w:t>
        </w:r>
        <w:r w:rsidR="00110AED" w:rsidRPr="00110AED">
          <w:rPr>
            <w:rFonts w:ascii="Arial" w:eastAsia="Times New Roman" w:hAnsi="Arial" w:cs="Arial"/>
            <w:color w:val="000000"/>
          </w:rPr>
          <w:t>.</w:t>
        </w:r>
      </w:ins>
      <w:r w:rsidRPr="00222618">
        <w:rPr>
          <w:rFonts w:ascii="Arial" w:eastAsia="Times New Roman" w:hAnsi="Arial" w:cs="Arial"/>
          <w:color w:val="000000"/>
        </w:rPr>
        <w:t xml:space="preserve"> The second challenge relates to phylogenetic node resolution and taxon sampling. Govindarajan et al. (2011) used 18S sequencing to create the first</w:t>
      </w:r>
      <w:ins w:id="53" w:author="Author">
        <w:r w:rsidR="00D0179E">
          <w:rPr>
            <w:rFonts w:ascii="Arial" w:eastAsia="Times New Roman" w:hAnsi="Arial" w:cs="Arial"/>
            <w:color w:val="000000"/>
          </w:rPr>
          <w:t xml:space="preserve"> comprehensive</w:t>
        </w:r>
      </w:ins>
      <w:r w:rsidRPr="00222618">
        <w:rPr>
          <w:rFonts w:ascii="Arial" w:eastAsia="Times New Roman" w:hAnsi="Arial" w:cs="Arial"/>
          <w:color w:val="000000"/>
        </w:rPr>
        <w:t xml:space="preserve"> phylogenetic tree of </w:t>
      </w:r>
      <w:proofErr w:type="spellStart"/>
      <w:r w:rsidRPr="00222618">
        <w:rPr>
          <w:rFonts w:ascii="Arial" w:eastAsia="Times New Roman" w:hAnsi="Arial" w:cs="Arial"/>
          <w:color w:val="000000"/>
        </w:rPr>
        <w:t>Thaliacea</w:t>
      </w:r>
      <w:proofErr w:type="spellEnd"/>
      <w:ins w:id="54" w:author="Author">
        <w:r w:rsidR="00D0179E">
          <w:rPr>
            <w:rFonts w:ascii="Arial" w:eastAsia="Times New Roman" w:hAnsi="Arial" w:cs="Arial"/>
            <w:color w:val="000000"/>
          </w:rPr>
          <w:t xml:space="preserve"> (second after the Tunicate phylogeny presented in </w:t>
        </w:r>
        <w:proofErr w:type="spellStart"/>
        <w:r w:rsidR="00D0179E">
          <w:rPr>
            <w:rFonts w:ascii="Arial" w:eastAsia="Times New Roman" w:hAnsi="Arial" w:cs="Arial"/>
            <w:color w:val="000000"/>
          </w:rPr>
          <w:t>Tsagkogeorga</w:t>
        </w:r>
        <w:proofErr w:type="spellEnd"/>
        <w:r w:rsidR="00D0179E">
          <w:rPr>
            <w:rFonts w:ascii="Arial" w:eastAsia="Times New Roman" w:hAnsi="Arial" w:cs="Arial"/>
            <w:color w:val="000000"/>
          </w:rPr>
          <w:t xml:space="preserve"> et al. 2009)</w:t>
        </w:r>
      </w:ins>
      <w:r w:rsidRPr="00222618">
        <w:rPr>
          <w:rFonts w:ascii="Arial" w:eastAsia="Times New Roman" w:hAnsi="Arial" w:cs="Arial"/>
          <w:color w:val="000000"/>
        </w:rPr>
        <w:t xml:space="preserve">, including 20 salp species. However, it could not provide a complete picture of how salp colony architecture evolved since the phylogenetic placements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(transversal architecture)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(one of two lineages where oblique architectures are found) </w:t>
      </w:r>
      <w:del w:id="55" w:author="Author">
        <w:r w:rsidRPr="00222618" w:rsidDel="008D5EA1">
          <w:rPr>
            <w:rFonts w:ascii="Arial" w:eastAsia="Times New Roman" w:hAnsi="Arial" w:cs="Arial"/>
            <w:color w:val="000000"/>
          </w:rPr>
          <w:delText>were poorly</w:delText>
        </w:r>
      </w:del>
      <w:ins w:id="56" w:author="Author">
        <w:r w:rsidR="008D5EA1">
          <w:rPr>
            <w:rFonts w:ascii="Arial" w:eastAsia="Times New Roman" w:hAnsi="Arial" w:cs="Arial"/>
            <w:color w:val="000000"/>
          </w:rPr>
          <w:t>had low statistical</w:t>
        </w:r>
      </w:ins>
      <w:r w:rsidRPr="00222618">
        <w:rPr>
          <w:rFonts w:ascii="Arial" w:eastAsia="Times New Roman" w:hAnsi="Arial" w:cs="Arial"/>
          <w:color w:val="000000"/>
        </w:rPr>
        <w:t xml:space="preserve"> </w:t>
      </w:r>
      <w:del w:id="57" w:author="Author">
        <w:r w:rsidRPr="00222618" w:rsidDel="0092471C">
          <w:rPr>
            <w:rFonts w:ascii="Arial" w:eastAsia="Times New Roman" w:hAnsi="Arial" w:cs="Arial"/>
            <w:color w:val="000000"/>
          </w:rPr>
          <w:delText>resolved</w:delText>
        </w:r>
      </w:del>
      <w:ins w:id="58" w:author="Author">
        <w:r w:rsidR="0092471C">
          <w:rPr>
            <w:rFonts w:ascii="Arial" w:eastAsia="Times New Roman" w:hAnsi="Arial" w:cs="Arial"/>
            <w:color w:val="000000"/>
          </w:rPr>
          <w:t>support</w:t>
        </w:r>
      </w:ins>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spp. (helical architecture) had never been sequenced. Moreover, several other morphologically unique </w:t>
      </w:r>
      <w:r w:rsidRPr="00222618">
        <w:rPr>
          <w:rFonts w:ascii="Arial" w:eastAsia="Times New Roman" w:hAnsi="Arial" w:cs="Arial"/>
          <w:color w:val="000000"/>
        </w:rPr>
        <w:lastRenderedPageBreak/>
        <w:t xml:space="preserve">salp species with known colony architectures (such as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or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i/>
          <w:iCs/>
          <w:color w:val="000000"/>
        </w:rPr>
        <w:t xml:space="preserve"> punctata</w:t>
      </w:r>
      <w:r w:rsidRPr="00222618">
        <w:rPr>
          <w:rFonts w:ascii="Arial" w:eastAsia="Times New Roman" w:hAnsi="Arial" w:cs="Arial"/>
          <w:color w:val="000000"/>
        </w:rPr>
        <w:t xml:space="preserve">) remained to be sequenced and placed on a phylogenetic tree and may be representatives of under-sampled lineages.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hypothesized that the lineage containing salps with transversal architectures such as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sister to all other salps, that the most recent common ancestor (MRCA) of salps is also transversal, and that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(as well as the elusive species </w:t>
      </w:r>
      <w:proofErr w:type="spellStart"/>
      <w:r w:rsidRPr="00222618">
        <w:rPr>
          <w:rFonts w:ascii="Arial" w:eastAsia="Times New Roman" w:hAnsi="Arial" w:cs="Arial"/>
          <w:i/>
          <w:iCs/>
          <w:color w:val="000000"/>
        </w:rPr>
        <w:t>Traustedtia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multitentaculata</w:t>
      </w:r>
      <w:proofErr w:type="spellEnd"/>
      <w:r w:rsidRPr="00222618">
        <w:rPr>
          <w:rFonts w:ascii="Arial" w:eastAsia="Times New Roman" w:hAnsi="Arial" w:cs="Arial"/>
          <w:color w:val="000000"/>
        </w:rPr>
        <w:t xml:space="preserve">) thus retain this ancestral character. Govindarajan et al. (2011) discuss similar ideas from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including that whorl and transversal chain architectures are closer to the ancestral form while linear chains are the most derived.</w:t>
      </w:r>
      <w:ins w:id="59" w:author="Author">
        <w:r w:rsidR="00013A6C" w:rsidRPr="00013A6C">
          <w:rPr>
            <w:noProof/>
          </w:rPr>
          <w:t xml:space="preserve"> </w:t>
        </w:r>
      </w:ins>
      <w:moveToRangeStart w:id="60" w:author="Author" w:name="move145413762"/>
      <w:moveTo w:id="61" w:author="Author">
        <w:r w:rsidR="00013A6C" w:rsidRPr="00222618">
          <w:rPr>
            <w:noProof/>
          </w:rPr>
          <w:drawing>
            <wp:inline distT="0" distB="0" distL="0" distR="0" wp14:anchorId="4654B22F" wp14:editId="3A448CD1">
              <wp:extent cx="5907405" cy="3284855"/>
              <wp:effectExtent l="0" t="0" r="0" b="4445"/>
              <wp:docPr id="9" name="Picture 9" descr="A picture containing text,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sign, patter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7405" cy="3284855"/>
                      </a:xfrm>
                      <a:prstGeom prst="rect">
                        <a:avLst/>
                      </a:prstGeom>
                      <a:noFill/>
                      <a:ln>
                        <a:noFill/>
                      </a:ln>
                    </pic:spPr>
                  </pic:pic>
                </a:graphicData>
              </a:graphic>
            </wp:inline>
          </w:drawing>
        </w:r>
      </w:moveTo>
      <w:moveToRangeEnd w:id="60"/>
    </w:p>
    <w:p w14:paraId="5E8C64A7" w14:textId="6CAD365D" w:rsidR="00013A6C" w:rsidRPr="00222618" w:rsidRDefault="00013A6C">
      <w:pPr>
        <w:spacing w:line="480" w:lineRule="auto"/>
        <w:jc w:val="both"/>
        <w:rPr>
          <w:rFonts w:ascii="Times New Roman" w:eastAsia="Times New Roman" w:hAnsi="Times New Roman" w:cs="Times New Roman"/>
        </w:rPr>
        <w:pPrChange w:id="62" w:author="Author">
          <w:pPr>
            <w:spacing w:line="480" w:lineRule="auto"/>
            <w:ind w:firstLine="720"/>
            <w:jc w:val="both"/>
          </w:pPr>
        </w:pPrChange>
      </w:pPr>
      <w:ins w:id="63" w:author="Author">
        <w:r w:rsidRPr="00222618">
          <w:rPr>
            <w:rFonts w:ascii="Arial" w:eastAsia="Times New Roman" w:hAnsi="Arial" w:cs="Arial"/>
            <w:color w:val="000000"/>
          </w:rPr>
          <w:t xml:space="preserve">Figure </w:t>
        </w:r>
        <w:r>
          <w:rPr>
            <w:rFonts w:ascii="Arial" w:eastAsia="Times New Roman" w:hAnsi="Arial" w:cs="Arial"/>
            <w:color w:val="000000"/>
          </w:rPr>
          <w:t>2</w:t>
        </w:r>
        <w:r w:rsidRPr="00222618">
          <w:rPr>
            <w:rFonts w:ascii="Arial" w:eastAsia="Times New Roman" w:hAnsi="Arial" w:cs="Arial"/>
            <w:color w:val="000000"/>
          </w:rPr>
          <w:t>. Developmental pathway model of salp colony architectures from Damian-Serrano &amp; Sutherland (2023a), with the transversal architecture representing the earliest developmental stage of every species as well as in the adult stage of some species.</w:t>
        </w:r>
      </w:ins>
    </w:p>
    <w:p w14:paraId="73D593B4" w14:textId="57C343BA"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lastRenderedPageBreak/>
        <w:t xml:space="preserve">In addition to a robust phylogeny with ample taxon sampling, we need a realistic model of character evolution to accurately reconstruct the evolutionary history of colonial architecture in salps. A reliable evolutionary model should be based on external biological information about the nature of the character in hand, its homologies, and development (Wagner et al. 2000). From the developmental ontology in Damian-Serrano &amp; Sutherland (2023a), every architecture can be understood as a product of one or more specific developmental transformation mechanisms. Moreover, some adult colony architectures are conceptualized as intermediary stages in the development of other architectures (Fig. </w:t>
      </w:r>
      <w:ins w:id="64" w:author="Author">
        <w:r w:rsidR="002B5D1C">
          <w:rPr>
            <w:rFonts w:ascii="Arial" w:eastAsia="Times New Roman" w:hAnsi="Arial" w:cs="Arial"/>
            <w:color w:val="000000"/>
          </w:rPr>
          <w:t>2</w:t>
        </w:r>
      </w:ins>
      <w:del w:id="65" w:author="Author">
        <w:r w:rsidRPr="00222618" w:rsidDel="002B5D1C">
          <w:rPr>
            <w:rFonts w:ascii="Arial" w:eastAsia="Times New Roman" w:hAnsi="Arial" w:cs="Arial"/>
            <w:color w:val="000000"/>
          </w:rPr>
          <w:delText>1B</w:delText>
        </w:r>
      </w:del>
      <w:r w:rsidRPr="00222618">
        <w:rPr>
          <w:rFonts w:ascii="Arial" w:eastAsia="Times New Roman" w:hAnsi="Arial" w:cs="Arial"/>
          <w:color w:val="000000"/>
        </w:rPr>
        <w:t>), where only a partial transformation occurred (</w:t>
      </w:r>
      <w:proofErr w:type="gramStart"/>
      <w:r w:rsidRPr="00222618">
        <w:rPr>
          <w:rFonts w:ascii="Arial" w:eastAsia="Times New Roman" w:hAnsi="Arial" w:cs="Arial"/>
          <w:color w:val="000000"/>
        </w:rPr>
        <w:t>i.e.</w:t>
      </w:r>
      <w:proofErr w:type="gramEnd"/>
      <w:r w:rsidRPr="00222618">
        <w:rPr>
          <w:rFonts w:ascii="Arial" w:eastAsia="Times New Roman" w:hAnsi="Arial" w:cs="Arial"/>
          <w:color w:val="000000"/>
        </w:rPr>
        <w:t xml:space="preserve"> oblique chains with zooids partially rotated, between a transversal and a linear chain form), or where further developmental transformations build upon previous ones (i.e. clusters derive from whorls with subsequent separation of serial neighbors and elongation of peduncles). This developmental ontology suggests that ordered or structured Markov models, where some character state gains depend on the loss of others (Tarasov 2019), would be a realistic approximation to the mode of evolution of colony architecture, and thus can serve as a model for an evolutionary ontology, where new architectural states can only arise from the gain and loss of developmental transition mechanisms. Alternatively, we hypothesize that the dorsoventral zooid-stolon angle drives the primary differentiation between transversal-like (transversal, whorl, and cluster), oblique, and linear-like (linear and bipinnate) architectures could be conceptualized as a continuous character with a gradual mode of evolution along the branches. </w:t>
      </w:r>
    </w:p>
    <w:p w14:paraId="63905CD8" w14:textId="1349744C"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Here we (1) collected and </w:t>
      </w:r>
      <w:del w:id="66" w:author="Author">
        <w:r w:rsidRPr="00222618" w:rsidDel="00C219FE">
          <w:rPr>
            <w:rFonts w:ascii="Arial" w:eastAsia="Times New Roman" w:hAnsi="Arial" w:cs="Arial"/>
            <w:color w:val="000000"/>
          </w:rPr>
          <w:delText xml:space="preserve">first-time </w:delText>
        </w:r>
      </w:del>
      <w:r w:rsidRPr="00222618">
        <w:rPr>
          <w:rFonts w:ascii="Arial" w:eastAsia="Times New Roman" w:hAnsi="Arial" w:cs="Arial"/>
          <w:color w:val="000000"/>
        </w:rPr>
        <w:t>sequence eight species of salps</w:t>
      </w:r>
      <w:ins w:id="67" w:author="Author">
        <w:r w:rsidR="00C219FE">
          <w:rPr>
            <w:rFonts w:ascii="Arial" w:eastAsia="Times New Roman" w:hAnsi="Arial" w:cs="Arial"/>
            <w:color w:val="000000"/>
          </w:rPr>
          <w:t xml:space="preserve"> for the first time</w:t>
        </w:r>
      </w:ins>
      <w:r w:rsidRPr="00222618">
        <w:rPr>
          <w:rFonts w:ascii="Arial" w:eastAsia="Times New Roman" w:hAnsi="Arial" w:cs="Arial"/>
          <w:color w:val="000000"/>
        </w:rPr>
        <w:t xml:space="preserve">, (2) inferred the phylogenetic relationships among salps using the 18S gene through </w:t>
      </w:r>
      <w:r w:rsidRPr="00222618">
        <w:rPr>
          <w:rFonts w:ascii="Arial" w:eastAsia="Times New Roman" w:hAnsi="Arial" w:cs="Arial"/>
          <w:color w:val="000000"/>
        </w:rPr>
        <w:lastRenderedPageBreak/>
        <w:t>Maximum Likelihood (ML) and Bayesian approaches, and (3) reconstructed the evolutionary history of salp colony architecture using Bayesian ordered Markov models (OMMs) and continuous character models.</w:t>
      </w:r>
    </w:p>
    <w:p w14:paraId="3446BF6F" w14:textId="77777777" w:rsidR="00222618" w:rsidRPr="00222618" w:rsidRDefault="00222618" w:rsidP="00222618">
      <w:pPr>
        <w:spacing w:line="480" w:lineRule="auto"/>
        <w:rPr>
          <w:rFonts w:ascii="Times New Roman" w:eastAsia="Times New Roman" w:hAnsi="Times New Roman" w:cs="Times New Roman"/>
        </w:rPr>
      </w:pPr>
    </w:p>
    <w:p w14:paraId="1A1C9E53" w14:textId="79157A9F"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Materials and Methods</w:t>
      </w:r>
    </w:p>
    <w:p w14:paraId="56F2928B" w14:textId="0206C718"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Obtaining 18S gene sequences for phylogenetic analysis</w:t>
      </w:r>
      <w:r w:rsidRPr="00222618">
        <w:rPr>
          <w:rFonts w:ascii="Arial" w:eastAsia="Times New Roman" w:hAnsi="Arial" w:cs="Arial"/>
          <w:color w:val="000000"/>
        </w:rPr>
        <w:t xml:space="preserve"> – To build a well-resolved molecular phylogeny, we primarily used the 18S gene accession list for salps and outgroups from Govindarajan et al. 2011 with a few modifications. First, we suspect that the accession number HQ015280.1 (Uncultured bacterium) is a typo for HQ015380.1 </w:t>
      </w:r>
      <w:proofErr w:type="spellStart"/>
      <w:r w:rsidRPr="00222618">
        <w:rPr>
          <w:rFonts w:ascii="Arial" w:eastAsia="Times New Roman" w:hAnsi="Arial" w:cs="Arial"/>
          <w:i/>
          <w:iCs/>
          <w:color w:val="000000"/>
        </w:rPr>
        <w:t>Pyrosomella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verticillata</w:t>
      </w:r>
      <w:proofErr w:type="spellEnd"/>
      <w:r w:rsidRPr="00222618">
        <w:rPr>
          <w:rFonts w:ascii="Arial" w:eastAsia="Times New Roman" w:hAnsi="Arial" w:cs="Arial"/>
          <w:color w:val="000000"/>
        </w:rPr>
        <w:t xml:space="preserve">, and thus used the latter instead. Second, the authors from Govindarajan et al. 2011 state to have included a sequence for the ascidian </w:t>
      </w:r>
      <w:proofErr w:type="spellStart"/>
      <w:r w:rsidRPr="00222618">
        <w:rPr>
          <w:rFonts w:ascii="Arial" w:eastAsia="Times New Roman" w:hAnsi="Arial" w:cs="Arial"/>
          <w:i/>
          <w:iCs/>
          <w:color w:val="000000"/>
        </w:rPr>
        <w:t>Halocynthia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igaboja</w:t>
      </w:r>
      <w:proofErr w:type="spellEnd"/>
      <w:r w:rsidRPr="00222618">
        <w:rPr>
          <w:rFonts w:ascii="Arial" w:eastAsia="Times New Roman" w:hAnsi="Arial" w:cs="Arial"/>
          <w:color w:val="000000"/>
        </w:rPr>
        <w:t xml:space="preserve"> but the accession number is not reported, so we searched GenBank and found accession AY903925.1 for this species, which we used. Third, we included an additional outgroup 18S sequence AJ250778.1 for </w:t>
      </w:r>
      <w:proofErr w:type="spellStart"/>
      <w:r w:rsidRPr="00222618">
        <w:rPr>
          <w:rFonts w:ascii="Arial" w:eastAsia="Times New Roman" w:hAnsi="Arial" w:cs="Arial"/>
          <w:i/>
          <w:iCs/>
          <w:color w:val="000000"/>
        </w:rPr>
        <w:t>Ciona</w:t>
      </w:r>
      <w:proofErr w:type="spellEnd"/>
      <w:r w:rsidRPr="00222618">
        <w:rPr>
          <w:rFonts w:ascii="Arial" w:eastAsia="Times New Roman" w:hAnsi="Arial" w:cs="Arial"/>
          <w:i/>
          <w:iCs/>
          <w:color w:val="000000"/>
        </w:rPr>
        <w:t xml:space="preserve"> intestinalis</w:t>
      </w:r>
      <w:r w:rsidRPr="00222618">
        <w:rPr>
          <w:rFonts w:ascii="Arial" w:eastAsia="Times New Roman" w:hAnsi="Arial" w:cs="Arial"/>
          <w:color w:val="000000"/>
        </w:rPr>
        <w:t xml:space="preserve"> which helped stabilize many nodes. Fourth, we included four new salp accessions found in </w:t>
      </w:r>
      <w:proofErr w:type="spellStart"/>
      <w:r w:rsidRPr="00222618">
        <w:rPr>
          <w:rFonts w:ascii="Arial" w:eastAsia="Times New Roman" w:hAnsi="Arial" w:cs="Arial"/>
          <w:color w:val="000000"/>
        </w:rPr>
        <w:t>Genbank</w:t>
      </w:r>
      <w:proofErr w:type="spellEnd"/>
      <w:r w:rsidRPr="00222618">
        <w:rPr>
          <w:rFonts w:ascii="Arial" w:eastAsia="Times New Roman" w:hAnsi="Arial" w:cs="Arial"/>
          <w:color w:val="000000"/>
        </w:rPr>
        <w:t xml:space="preserve"> representing the species </w:t>
      </w:r>
      <w:r w:rsidRPr="00222618">
        <w:rPr>
          <w:rFonts w:ascii="Arial" w:eastAsia="Times New Roman" w:hAnsi="Arial" w:cs="Arial"/>
          <w:i/>
          <w:iCs/>
          <w:color w:val="000000"/>
        </w:rPr>
        <w:t xml:space="preserve">Brooksia </w:t>
      </w:r>
      <w:proofErr w:type="spellStart"/>
      <w:r w:rsidRPr="00222618">
        <w:rPr>
          <w:rFonts w:ascii="Arial" w:eastAsia="Times New Roman" w:hAnsi="Arial" w:cs="Arial"/>
          <w:i/>
          <w:iCs/>
          <w:color w:val="000000"/>
        </w:rPr>
        <w:t>lacromae</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longicauda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Salpa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which were not </w:t>
      </w:r>
      <w:del w:id="68" w:author="Author">
        <w:r w:rsidRPr="00222618" w:rsidDel="008D5EA1">
          <w:rPr>
            <w:rFonts w:ascii="Arial" w:eastAsia="Times New Roman" w:hAnsi="Arial" w:cs="Arial"/>
            <w:color w:val="000000"/>
          </w:rPr>
          <w:delText xml:space="preserve">present </w:delText>
        </w:r>
      </w:del>
      <w:ins w:id="69" w:author="Author">
        <w:r w:rsidR="008D5EA1">
          <w:rPr>
            <w:rFonts w:ascii="Arial" w:eastAsia="Times New Roman" w:hAnsi="Arial" w:cs="Arial"/>
            <w:color w:val="000000"/>
          </w:rPr>
          <w:t>available at the time of</w:t>
        </w:r>
        <w:r w:rsidR="008D5EA1" w:rsidRPr="00222618">
          <w:rPr>
            <w:rFonts w:ascii="Arial" w:eastAsia="Times New Roman" w:hAnsi="Arial" w:cs="Arial"/>
            <w:color w:val="000000"/>
          </w:rPr>
          <w:t xml:space="preserve"> </w:t>
        </w:r>
        <w:r w:rsidR="008D5EA1">
          <w:rPr>
            <w:rFonts w:ascii="Arial" w:eastAsia="Times New Roman" w:hAnsi="Arial" w:cs="Arial"/>
            <w:color w:val="000000"/>
          </w:rPr>
          <w:t>the</w:t>
        </w:r>
      </w:ins>
      <w:del w:id="70" w:author="Author">
        <w:r w:rsidRPr="00222618" w:rsidDel="008D5EA1">
          <w:rPr>
            <w:rFonts w:ascii="Arial" w:eastAsia="Times New Roman" w:hAnsi="Arial" w:cs="Arial"/>
            <w:color w:val="000000"/>
          </w:rPr>
          <w:delText>in</w:delText>
        </w:r>
      </w:del>
      <w:r w:rsidRPr="00222618">
        <w:rPr>
          <w:rFonts w:ascii="Arial" w:eastAsia="Times New Roman" w:hAnsi="Arial" w:cs="Arial"/>
          <w:color w:val="000000"/>
        </w:rPr>
        <w:t xml:space="preserve"> Govindarajan et al. (2011)</w:t>
      </w:r>
      <w:ins w:id="71" w:author="Author">
        <w:r w:rsidR="008D5EA1">
          <w:rPr>
            <w:rFonts w:ascii="Arial" w:eastAsia="Times New Roman" w:hAnsi="Arial" w:cs="Arial"/>
            <w:color w:val="000000"/>
          </w:rPr>
          <w:t xml:space="preserve"> study</w:t>
        </w:r>
      </w:ins>
      <w:r w:rsidRPr="00222618">
        <w:rPr>
          <w:rFonts w:ascii="Arial" w:eastAsia="Times New Roman" w:hAnsi="Arial" w:cs="Arial"/>
          <w:color w:val="000000"/>
        </w:rPr>
        <w:t>. Finally, we expanded taxon sampling by collecting tissue samples from understudied (not sequenced before) salp species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i/>
          <w:iCs/>
          <w:color w:val="000000"/>
        </w:rPr>
        <w:t xml:space="preserve">, I. punctata, Helicosalpa virgula, Helicosalpa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Cyclosalpa pinnata, </w:t>
      </w:r>
      <w:r w:rsidRPr="00222618">
        <w:rPr>
          <w:rFonts w:ascii="Arial" w:eastAsia="Times New Roman" w:hAnsi="Arial" w:cs="Arial"/>
          <w:color w:val="000000"/>
        </w:rPr>
        <w:t>and</w:t>
      </w:r>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using tissue samples from specimens we collected while </w:t>
      </w:r>
      <w:proofErr w:type="spellStart"/>
      <w:r w:rsidRPr="00222618">
        <w:rPr>
          <w:rFonts w:ascii="Arial" w:eastAsia="Times New Roman" w:hAnsi="Arial" w:cs="Arial"/>
          <w:color w:val="000000"/>
        </w:rPr>
        <w:t>bluewater</w:t>
      </w:r>
      <w:proofErr w:type="spellEnd"/>
      <w:r w:rsidRPr="00222618">
        <w:rPr>
          <w:rFonts w:ascii="Arial" w:eastAsia="Times New Roman" w:hAnsi="Arial" w:cs="Arial"/>
          <w:color w:val="000000"/>
        </w:rPr>
        <w:t xml:space="preserve"> SCUBA diving (Haddock &amp; Heine, 2005) from a small vessel off the coast of Kailua-Kona (Hawai’i Big Island, 19°42'38.7" N 156°06'15.8" W), over 2000m of offshore water. When possible, we sampled a variety of tissues from the zooid </w:t>
      </w:r>
      <w:r w:rsidRPr="00222618">
        <w:rPr>
          <w:rFonts w:ascii="Arial" w:eastAsia="Times New Roman" w:hAnsi="Arial" w:cs="Arial"/>
          <w:color w:val="000000"/>
        </w:rPr>
        <w:lastRenderedPageBreak/>
        <w:t>excluding the gut to avoid contamination from food particles, as well as the tunic to avoid clogging the DNA extraction columns. These samples were preserved in ethanol at room temperature until the point of DNA extraction in the lab.</w:t>
      </w:r>
      <w:ins w:id="72" w:author="Author">
        <w:r w:rsidR="00094317">
          <w:rPr>
            <w:rFonts w:ascii="Arial" w:eastAsia="Times New Roman" w:hAnsi="Arial" w:cs="Arial"/>
            <w:color w:val="000000"/>
          </w:rPr>
          <w:t xml:space="preserve"> We included species representing every salp genus </w:t>
        </w:r>
        <w:proofErr w:type="gramStart"/>
        <w:r w:rsidR="00094317">
          <w:rPr>
            <w:rFonts w:ascii="Arial" w:eastAsia="Times New Roman" w:hAnsi="Arial" w:cs="Arial"/>
            <w:color w:val="000000"/>
          </w:rPr>
          <w:t>with the exception of</w:t>
        </w:r>
        <w:proofErr w:type="gramEnd"/>
        <w:r w:rsidR="00094317">
          <w:rPr>
            <w:rFonts w:ascii="Arial" w:eastAsia="Times New Roman" w:hAnsi="Arial" w:cs="Arial"/>
            <w:color w:val="000000"/>
          </w:rPr>
          <w:t xml:space="preserve"> </w:t>
        </w:r>
        <w:proofErr w:type="spellStart"/>
        <w:r w:rsidR="00094317" w:rsidRPr="00C51116">
          <w:rPr>
            <w:rFonts w:ascii="Arial" w:eastAsia="Times New Roman" w:hAnsi="Arial" w:cs="Arial"/>
            <w:i/>
            <w:iCs/>
            <w:color w:val="000000"/>
            <w:rPrChange w:id="73" w:author="Author">
              <w:rPr>
                <w:rFonts w:ascii="Arial" w:eastAsia="Times New Roman" w:hAnsi="Arial" w:cs="Arial"/>
                <w:color w:val="000000"/>
              </w:rPr>
            </w:rPrChange>
          </w:rPr>
          <w:t>Traustedtia</w:t>
        </w:r>
        <w:proofErr w:type="spellEnd"/>
        <w:r w:rsidR="00094317">
          <w:rPr>
            <w:rFonts w:ascii="Arial" w:eastAsia="Times New Roman" w:hAnsi="Arial" w:cs="Arial"/>
            <w:color w:val="000000"/>
          </w:rPr>
          <w:t>.</w:t>
        </w:r>
      </w:ins>
      <w:r w:rsidRPr="00222618">
        <w:rPr>
          <w:rFonts w:ascii="Arial" w:eastAsia="Times New Roman" w:hAnsi="Arial" w:cs="Arial"/>
          <w:color w:val="000000"/>
        </w:rPr>
        <w:t xml:space="preserve"> A list of accession numbers for all the sequences used in this study is available in Supplementary Table 1.</w:t>
      </w:r>
    </w:p>
    <w:p w14:paraId="32ECC7C5" w14:textId="01CF4DE5" w:rsidR="00222618" w:rsidRPr="00222618" w:rsidRDefault="00222618" w:rsidP="00222618">
      <w:pPr>
        <w:spacing w:line="480" w:lineRule="auto"/>
        <w:ind w:firstLine="720"/>
        <w:jc w:val="both"/>
        <w:rPr>
          <w:rFonts w:ascii="Times New Roman" w:eastAsia="Times New Roman" w:hAnsi="Times New Roman" w:cs="Times New Roman"/>
        </w:rPr>
      </w:pP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obtain new 18S sequences from the tissue samples we collected, we extracted DNA and amplified the 18S gene using the following protocol. We digested the tissue samples with proteinase K at 56˚C for 1-2h after rehydrating them in nuclease-free water for 2 min and used the </w:t>
      </w:r>
      <w:proofErr w:type="spellStart"/>
      <w:r w:rsidRPr="00222618">
        <w:rPr>
          <w:rFonts w:ascii="Arial" w:eastAsia="Times New Roman" w:hAnsi="Arial" w:cs="Arial"/>
          <w:color w:val="000000"/>
        </w:rPr>
        <w:t>DNeasy</w:t>
      </w:r>
      <w:proofErr w:type="spellEnd"/>
      <w:r w:rsidRPr="00222618">
        <w:rPr>
          <w:rFonts w:ascii="Arial" w:eastAsia="Times New Roman" w:hAnsi="Arial" w:cs="Arial"/>
          <w:color w:val="000000"/>
        </w:rPr>
        <w:t xml:space="preserve"> Blood &amp; Tissue kit (Qiagen, Hilden, Germany) to extract DNA, eluting twice at 56˚C for 10min to a final volume of 50µl. Then we evaluated extraction yields using Qubit 2.0 in the HS range. To reduce PCR inhibition from co-extracted compounds in salp tissues, we diluted these extracts 1:10 in water.</w:t>
      </w:r>
      <w:ins w:id="74" w:author="Author">
        <w:r w:rsidR="00274683">
          <w:rPr>
            <w:rFonts w:ascii="Arial" w:eastAsia="Times New Roman" w:hAnsi="Arial" w:cs="Arial"/>
            <w:color w:val="000000"/>
          </w:rPr>
          <w:t xml:space="preserve"> This dilution was necessary to successfully perform PCR from these materials.</w:t>
        </w:r>
      </w:ins>
      <w:r w:rsidRPr="00222618">
        <w:rPr>
          <w:rFonts w:ascii="Arial" w:eastAsia="Times New Roman" w:hAnsi="Arial" w:cs="Arial"/>
          <w:color w:val="000000"/>
        </w:rPr>
        <w:t xml:space="preserve"> We amplified the 18S gene from these templates using the universal animal primers designed in Damian-Serrano et al. (2022) 18S 400-420 5’ AAC GGC TAC CAC ATC CAA GG 3’, 18S 1651-1675 5’ CCT TGT TAC GAC TTT TAC TTC CTCT 3’. For each 20μl reaction volume, we used 1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diluted extraction template, 0.5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each primer (10μM), 3μl of BSA (20µg/µL), 10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2X PCR </w:t>
      </w:r>
      <w:proofErr w:type="spellStart"/>
      <w:r w:rsidRPr="00222618">
        <w:rPr>
          <w:rFonts w:ascii="Arial" w:eastAsia="Times New Roman" w:hAnsi="Arial" w:cs="Arial"/>
          <w:color w:val="000000"/>
        </w:rPr>
        <w:t>Mastermix</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Thermo</w:t>
      </w:r>
      <w:proofErr w:type="spellEnd"/>
      <w:r w:rsidRPr="00222618">
        <w:rPr>
          <w:rFonts w:ascii="Arial" w:eastAsia="Times New Roman" w:hAnsi="Arial" w:cs="Arial"/>
          <w:color w:val="000000"/>
        </w:rPr>
        <w:t xml:space="preserve"> Scientific, USA), and 5µl of water.</w:t>
      </w:r>
      <w:ins w:id="75" w:author="Author">
        <w:r w:rsidR="00274683">
          <w:rPr>
            <w:rFonts w:ascii="Arial" w:eastAsia="Times New Roman" w:hAnsi="Arial" w:cs="Arial"/>
            <w:color w:val="000000"/>
          </w:rPr>
          <w:t xml:space="preserve"> This higher than usual concentration of BSA was necessary to reduce the inhibitory effect of coextracted compounds in the extraction template.</w:t>
        </w:r>
      </w:ins>
      <w:r w:rsidRPr="00222618">
        <w:rPr>
          <w:rFonts w:ascii="Arial" w:eastAsia="Times New Roman" w:hAnsi="Arial" w:cs="Arial"/>
          <w:color w:val="000000"/>
        </w:rPr>
        <w:t xml:space="preserve"> The thermal cycles included an initial denaturation at 95˚C for 2 min, followed by 30 cycles of denaturation at 95˚C for 25 s, annealing at 54°C for 25s, and elongation at 72˚C for 2 min, followed by final elongation at 72˚C for 10 min. Each batch of reactions included a negative control using the AE </w:t>
      </w:r>
      <w:r w:rsidRPr="00222618">
        <w:rPr>
          <w:rFonts w:ascii="Arial" w:eastAsia="Times New Roman" w:hAnsi="Arial" w:cs="Arial"/>
          <w:color w:val="000000"/>
        </w:rPr>
        <w:lastRenderedPageBreak/>
        <w:t xml:space="preserve">elution buffer used in extraction. We then visualized the PCR products using gel electrophoresis (1.5-2% agarose gel dyed with SYBR Safe DNA Stain and purple loading dye) to check for amplification. Those PCR products that showed a distinct band in the gel were then purified using Omega Mag-Bind magnetic beads or </w:t>
      </w:r>
      <w:proofErr w:type="spellStart"/>
      <w:r w:rsidRPr="00222618">
        <w:rPr>
          <w:rFonts w:ascii="Arial" w:eastAsia="Times New Roman" w:hAnsi="Arial" w:cs="Arial"/>
          <w:color w:val="000000"/>
        </w:rPr>
        <w:t>Zymo</w:t>
      </w:r>
      <w:proofErr w:type="spellEnd"/>
      <w:r w:rsidRPr="00222618">
        <w:rPr>
          <w:rFonts w:ascii="Arial" w:eastAsia="Times New Roman" w:hAnsi="Arial" w:cs="Arial"/>
          <w:color w:val="000000"/>
        </w:rPr>
        <w:t xml:space="preserve"> DNA Clean &amp; Concentrator-5 (</w:t>
      </w:r>
      <w:proofErr w:type="spellStart"/>
      <w:r w:rsidRPr="00222618">
        <w:rPr>
          <w:rFonts w:ascii="Arial" w:eastAsia="Times New Roman" w:hAnsi="Arial" w:cs="Arial"/>
          <w:color w:val="000000"/>
        </w:rPr>
        <w:t>Zymo</w:t>
      </w:r>
      <w:proofErr w:type="spellEnd"/>
      <w:r w:rsidRPr="00222618">
        <w:rPr>
          <w:rFonts w:ascii="Arial" w:eastAsia="Times New Roman" w:hAnsi="Arial" w:cs="Arial"/>
          <w:color w:val="000000"/>
        </w:rPr>
        <w:t xml:space="preserve"> Research) and quantified using a Qubit 2.0 fluorometer (</w:t>
      </w:r>
      <w:proofErr w:type="spellStart"/>
      <w:r w:rsidRPr="00222618">
        <w:rPr>
          <w:rFonts w:ascii="Arial" w:eastAsia="Times New Roman" w:hAnsi="Arial" w:cs="Arial"/>
          <w:color w:val="000000"/>
        </w:rPr>
        <w:t>Thermo</w:t>
      </w:r>
      <w:proofErr w:type="spellEnd"/>
      <w:r w:rsidRPr="00222618">
        <w:rPr>
          <w:rFonts w:ascii="Arial" w:eastAsia="Times New Roman" w:hAnsi="Arial" w:cs="Arial"/>
          <w:color w:val="000000"/>
        </w:rPr>
        <w:t xml:space="preserve"> Fisher Scientific, USA). </w:t>
      </w:r>
    </w:p>
    <w:p w14:paraId="089BFBE1" w14:textId="480E1208" w:rsidR="00222618" w:rsidRPr="00222618" w:rsidRDefault="00222618" w:rsidP="00222618">
      <w:pPr>
        <w:spacing w:line="480" w:lineRule="auto"/>
        <w:ind w:firstLine="720"/>
        <w:jc w:val="both"/>
        <w:rPr>
          <w:rFonts w:ascii="Times New Roman" w:eastAsia="Times New Roman" w:hAnsi="Times New Roman" w:cs="Times New Roman"/>
        </w:rPr>
      </w:pP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sequence these purified amplicons, we relied on Sanger sequencing. First, we aliquoted the purified amplicons into two sets, with the addition of 12 picomoles of forward and reverse primer respectively. These samples were sent to the Center for Quantitative Life Sciences at Oregon State University for sequencing. The forward and reverse chromatographs of each sample were trimmed to an error probability limit of 0.05 and assembled </w:t>
      </w:r>
      <w:r w:rsidRPr="00222618">
        <w:rPr>
          <w:rFonts w:ascii="Arial" w:eastAsia="Times New Roman" w:hAnsi="Arial" w:cs="Arial"/>
          <w:i/>
          <w:iCs/>
          <w:color w:val="000000"/>
        </w:rPr>
        <w:t>de novo</w:t>
      </w:r>
      <w:r w:rsidRPr="00222618">
        <w:rPr>
          <w:rFonts w:ascii="Arial" w:eastAsia="Times New Roman" w:hAnsi="Arial" w:cs="Arial"/>
          <w:color w:val="000000"/>
        </w:rPr>
        <w:t xml:space="preserve"> them using </w:t>
      </w:r>
      <w:proofErr w:type="spellStart"/>
      <w:r w:rsidRPr="00222618">
        <w:rPr>
          <w:rFonts w:ascii="Arial" w:eastAsia="Times New Roman" w:hAnsi="Arial" w:cs="Arial"/>
          <w:color w:val="000000"/>
        </w:rPr>
        <w:t>Geneious</w:t>
      </w:r>
      <w:proofErr w:type="spellEnd"/>
      <w:r w:rsidRPr="00222618">
        <w:rPr>
          <w:rFonts w:ascii="Arial" w:eastAsia="Times New Roman" w:hAnsi="Arial" w:cs="Arial"/>
          <w:color w:val="000000"/>
        </w:rPr>
        <w:t xml:space="preserve"> Prime (version 2023.0.4) software. </w:t>
      </w:r>
    </w:p>
    <w:p w14:paraId="631A8F0C" w14:textId="46093656"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inference</w:t>
      </w:r>
      <w:r w:rsidRPr="00222618">
        <w:rPr>
          <w:rFonts w:ascii="Arial" w:eastAsia="Times New Roman" w:hAnsi="Arial" w:cs="Arial"/>
          <w:color w:val="000000"/>
        </w:rPr>
        <w:t xml:space="preserve"> – We aligned these sequences using MUSCLE 5.1 (Edgar 2004) with default settings. As a sensitivity analysis, we alternatively aligned them with MAFFT 7.419 (</w:t>
      </w:r>
      <w:proofErr w:type="spellStart"/>
      <w:r w:rsidRPr="00222618">
        <w:rPr>
          <w:rFonts w:ascii="Arial" w:eastAsia="Times New Roman" w:hAnsi="Arial" w:cs="Arial"/>
          <w:color w:val="000000"/>
        </w:rPr>
        <w:t>Katoh</w:t>
      </w:r>
      <w:proofErr w:type="spellEnd"/>
      <w:r w:rsidRPr="00222618">
        <w:rPr>
          <w:rFonts w:ascii="Arial" w:eastAsia="Times New Roman" w:hAnsi="Arial" w:cs="Arial"/>
          <w:color w:val="000000"/>
        </w:rPr>
        <w:t xml:space="preserve"> et al. 2009) with default settings. In addition, we experimented with post-processing these alignments with GBLOCKS 0.91b (</w:t>
      </w:r>
      <w:proofErr w:type="spellStart"/>
      <w:r w:rsidRPr="00222618">
        <w:rPr>
          <w:rFonts w:ascii="Arial" w:eastAsia="Times New Roman" w:hAnsi="Arial" w:cs="Arial"/>
          <w:color w:val="000000"/>
        </w:rPr>
        <w:t>Castresana</w:t>
      </w:r>
      <w:proofErr w:type="spellEnd"/>
      <w:r w:rsidRPr="00222618">
        <w:rPr>
          <w:rFonts w:ascii="Arial" w:eastAsia="Times New Roman" w:hAnsi="Arial" w:cs="Arial"/>
          <w:color w:val="000000"/>
        </w:rPr>
        <w:t xml:space="preserve"> 2000) with default settings except for allowing half-gap positions (as used in Govindarajan et al. 2011). The alignment contained every sequence except for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color w:val="000000"/>
        </w:rPr>
        <w:t xml:space="preserve"> specimen D27-Cbak-B-1, which appeared truncated and non-comparable after post-processing. GBLOCKS retained 43% of sites when aligning with MUSCLE and 45% of sites when aligning with MAFFT. To make an ML inference from these alignments, we used </w:t>
      </w:r>
      <w:proofErr w:type="spellStart"/>
      <w:r w:rsidRPr="00222618">
        <w:rPr>
          <w:rFonts w:ascii="Arial" w:eastAsia="Times New Roman" w:hAnsi="Arial" w:cs="Arial"/>
          <w:color w:val="000000"/>
        </w:rPr>
        <w:t>IQTree</w:t>
      </w:r>
      <w:proofErr w:type="spellEnd"/>
      <w:r w:rsidRPr="00222618">
        <w:rPr>
          <w:rFonts w:ascii="Arial" w:eastAsia="Times New Roman" w:hAnsi="Arial" w:cs="Arial"/>
          <w:color w:val="000000"/>
        </w:rPr>
        <w:t xml:space="preserve"> 1.6.12 (Nguyen et al. 2015) with 1000 bootstrap replicates </w:t>
      </w:r>
      <w:ins w:id="76" w:author="Author">
        <w:r w:rsidR="002B5D1C">
          <w:rPr>
            <w:rFonts w:ascii="Arial" w:eastAsia="Times New Roman" w:hAnsi="Arial" w:cs="Arial"/>
            <w:color w:val="000000"/>
          </w:rPr>
          <w:t>(</w:t>
        </w:r>
      </w:ins>
      <w:del w:id="77" w:author="Author">
        <w:r w:rsidRPr="00222618" w:rsidDel="002B5D1C">
          <w:rPr>
            <w:rFonts w:ascii="Arial" w:eastAsia="Times New Roman" w:hAnsi="Arial" w:cs="Arial"/>
            <w:color w:val="000000"/>
          </w:rPr>
          <w:delText xml:space="preserve">(SM </w:delText>
        </w:r>
      </w:del>
      <w:r w:rsidRPr="00222618">
        <w:rPr>
          <w:rFonts w:ascii="Arial" w:eastAsia="Times New Roman" w:hAnsi="Arial" w:cs="Arial"/>
          <w:color w:val="000000"/>
        </w:rPr>
        <w:t xml:space="preserve">Fig. </w:t>
      </w:r>
      <w:ins w:id="78" w:author="Author">
        <w:r w:rsidR="002B5D1C">
          <w:rPr>
            <w:rFonts w:ascii="Arial" w:eastAsia="Times New Roman" w:hAnsi="Arial" w:cs="Arial"/>
            <w:color w:val="000000"/>
          </w:rPr>
          <w:t>3</w:t>
        </w:r>
      </w:ins>
      <w:del w:id="79" w:author="Author">
        <w:r w:rsidRPr="00222618" w:rsidDel="002B5D1C">
          <w:rPr>
            <w:rFonts w:ascii="Arial" w:eastAsia="Times New Roman" w:hAnsi="Arial" w:cs="Arial"/>
            <w:color w:val="000000"/>
          </w:rPr>
          <w:delText>1</w:delText>
        </w:r>
      </w:del>
      <w:r w:rsidRPr="00222618">
        <w:rPr>
          <w:rFonts w:ascii="Arial" w:eastAsia="Times New Roman" w:hAnsi="Arial" w:cs="Arial"/>
          <w:color w:val="000000"/>
        </w:rPr>
        <w:t xml:space="preserve">). Node support was reported using bootstrap support (BS). The consensus trees obtained using the model selected by the best </w:t>
      </w:r>
      <w:r w:rsidRPr="00222618">
        <w:rPr>
          <w:rFonts w:ascii="Arial" w:eastAsia="Times New Roman" w:hAnsi="Arial" w:cs="Arial"/>
          <w:color w:val="000000"/>
        </w:rPr>
        <w:lastRenderedPageBreak/>
        <w:t xml:space="preserve">Bayesian Information Criterion (TIM3e+R5: transition model with equal base frequency, with 5 rate categories) and using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are congruent, regardless of whether MAFFT or MUSCLE was used for alignment. However, the consensus trees with GBLOCKS were not congruent with these trees by several nodes which had low support, due to many trimmed sequences appearing identical. We suspect that GBLOCKS is removing critical phylogenetic signal from the data, and therefore decided not to use it for downstream analyses. All phylogenetic tree files and sequence alignments are available in the Dryad repository (Damian-Serrano &amp; Sutherland 2023b). </w:t>
      </w:r>
    </w:p>
    <w:p w14:paraId="3C9F9B59" w14:textId="5E928019"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To infer a Bayesian phylogeny, we used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1.0.10 (</w:t>
      </w:r>
      <w:proofErr w:type="spellStart"/>
      <w:r w:rsidRPr="00222618">
        <w:rPr>
          <w:rFonts w:ascii="Arial" w:eastAsia="Times New Roman" w:hAnsi="Arial" w:cs="Arial"/>
          <w:color w:val="000000"/>
        </w:rPr>
        <w:t>Höhna</w:t>
      </w:r>
      <w:proofErr w:type="spellEnd"/>
      <w:r w:rsidRPr="00222618">
        <w:rPr>
          <w:rFonts w:ascii="Arial" w:eastAsia="Times New Roman" w:hAnsi="Arial" w:cs="Arial"/>
          <w:color w:val="000000"/>
        </w:rPr>
        <w:t xml:space="preserve"> et al. 2016) with a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model on the MUSCLE alignment. The Bayesian topology analysis converged across all parameters and the consensus tree was congruent with the ML trees, though some shallow nodes (comprising individual genera which bear very short branches in the ML tree) were unresolved as polytomies (SM Fig. </w:t>
      </w:r>
      <w:ins w:id="80" w:author="Author">
        <w:r w:rsidR="002B5D1C">
          <w:rPr>
            <w:rFonts w:ascii="Arial" w:eastAsia="Times New Roman" w:hAnsi="Arial" w:cs="Arial"/>
            <w:color w:val="000000"/>
          </w:rPr>
          <w:t>1</w:t>
        </w:r>
      </w:ins>
      <w:del w:id="81" w:author="Author">
        <w:r w:rsidRPr="00222618" w:rsidDel="002B5D1C">
          <w:rPr>
            <w:rFonts w:ascii="Arial" w:eastAsia="Times New Roman" w:hAnsi="Arial" w:cs="Arial"/>
            <w:color w:val="000000"/>
          </w:rPr>
          <w:delText>2</w:delText>
        </w:r>
      </w:del>
      <w:r w:rsidRPr="00222618">
        <w:rPr>
          <w:rFonts w:ascii="Arial" w:eastAsia="Times New Roman" w:hAnsi="Arial" w:cs="Arial"/>
          <w:color w:val="000000"/>
        </w:rPr>
        <w:t xml:space="preserve">). Node support was reported using posterior probabilities (PP). All trees were rooted post-inference using </w:t>
      </w:r>
      <w:proofErr w:type="spellStart"/>
      <w:r w:rsidRPr="00222618">
        <w:rPr>
          <w:rFonts w:ascii="Arial" w:eastAsia="Times New Roman" w:hAnsi="Arial" w:cs="Arial"/>
          <w:i/>
          <w:iCs/>
          <w:color w:val="000000"/>
        </w:rPr>
        <w:t>Branchiostoma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floridae</w:t>
      </w:r>
      <w:proofErr w:type="spellEnd"/>
      <w:r w:rsidRPr="00222618">
        <w:rPr>
          <w:rFonts w:ascii="Arial" w:eastAsia="Times New Roman" w:hAnsi="Arial" w:cs="Arial"/>
          <w:color w:val="000000"/>
        </w:rPr>
        <w:t xml:space="preserve"> (a representative of </w:t>
      </w:r>
      <w:proofErr w:type="spellStart"/>
      <w:r w:rsidRPr="00222618">
        <w:rPr>
          <w:rFonts w:ascii="Arial" w:eastAsia="Times New Roman" w:hAnsi="Arial" w:cs="Arial"/>
          <w:color w:val="000000"/>
        </w:rPr>
        <w:t>Cephalochordata</w:t>
      </w:r>
      <w:proofErr w:type="spellEnd"/>
      <w:r w:rsidRPr="00222618">
        <w:rPr>
          <w:rFonts w:ascii="Arial" w:eastAsia="Times New Roman" w:hAnsi="Arial" w:cs="Arial"/>
          <w:color w:val="000000"/>
        </w:rPr>
        <w:t xml:space="preserve">) as the known sister tip to all other taxa based on published phylogenomic analyses (Dunn et al. 2008). </w:t>
      </w: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examine the evolution of traits on the salp species phylogeny, we built an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time tree using a relaxed molecular clock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with uncorrelated lognormal rates under a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process. We constrained the topology to be congruent with the ML consensus tree. The ML tree was used instead of the Bayesian tree to provide the topology constraint because the former presents no polytomies. This constraint tree was rooted and made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using the </w:t>
      </w:r>
      <w:proofErr w:type="spellStart"/>
      <w:r w:rsidRPr="00222618">
        <w:rPr>
          <w:rFonts w:ascii="Arial" w:eastAsia="Times New Roman" w:hAnsi="Arial" w:cs="Arial"/>
          <w:i/>
          <w:iCs/>
          <w:color w:val="000000"/>
        </w:rPr>
        <w:t>chronos</w:t>
      </w:r>
      <w:proofErr w:type="spellEnd"/>
      <w:r w:rsidRPr="00222618">
        <w:rPr>
          <w:rFonts w:ascii="Arial" w:eastAsia="Times New Roman" w:hAnsi="Arial" w:cs="Arial"/>
          <w:color w:val="000000"/>
        </w:rPr>
        <w:t xml:space="preserve"> function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w:t>
      </w:r>
      <w:proofErr w:type="spellStart"/>
      <w:r w:rsidRPr="00222618">
        <w:rPr>
          <w:rFonts w:ascii="Arial" w:eastAsia="Times New Roman" w:hAnsi="Arial" w:cs="Arial"/>
          <w:color w:val="000000"/>
        </w:rPr>
        <w:t>Schliep</w:t>
      </w:r>
      <w:proofErr w:type="spellEnd"/>
      <w:r w:rsidRPr="00222618">
        <w:rPr>
          <w:rFonts w:ascii="Arial" w:eastAsia="Times New Roman" w:hAnsi="Arial" w:cs="Arial"/>
          <w:color w:val="000000"/>
        </w:rPr>
        <w:t xml:space="preserve"> 2019). The resulting time tree (SM Fig. </w:t>
      </w:r>
      <w:ins w:id="82" w:author="Author">
        <w:r w:rsidR="002B5D1C">
          <w:rPr>
            <w:rFonts w:ascii="Arial" w:eastAsia="Times New Roman" w:hAnsi="Arial" w:cs="Arial"/>
            <w:color w:val="000000"/>
          </w:rPr>
          <w:t>2</w:t>
        </w:r>
      </w:ins>
      <w:del w:id="83" w:author="Author">
        <w:r w:rsidRPr="00222618" w:rsidDel="002B5D1C">
          <w:rPr>
            <w:rFonts w:ascii="Arial" w:eastAsia="Times New Roman" w:hAnsi="Arial" w:cs="Arial"/>
            <w:color w:val="000000"/>
          </w:rPr>
          <w:delText>3</w:delText>
        </w:r>
      </w:del>
      <w:r w:rsidRPr="00222618">
        <w:rPr>
          <w:rFonts w:ascii="Arial" w:eastAsia="Times New Roman" w:hAnsi="Arial" w:cs="Arial"/>
          <w:color w:val="000000"/>
        </w:rPr>
        <w:t xml:space="preserve">) was subsequently pruned to remove </w:t>
      </w:r>
      <w:r w:rsidRPr="00222618">
        <w:rPr>
          <w:rFonts w:ascii="Arial" w:eastAsia="Times New Roman" w:hAnsi="Arial" w:cs="Arial"/>
          <w:color w:val="000000"/>
        </w:rPr>
        <w:lastRenderedPageBreak/>
        <w:t>non-salp outgroups and the undescribed salp species ingroup. Further, we pruned the tree to retain a single representative of each species. In the cases where the species appear as paraphyletic, we choose to drop the species duplicates that maximize branch lengths between species, since we hypothesize that specimens that are more nested with another species are more likely to represent hybrids or misidentifications within the genus.</w:t>
      </w:r>
    </w:p>
    <w:p w14:paraId="6BDAFC9E" w14:textId="3845119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Mapping salp colony architecture</w:t>
      </w:r>
      <w:r w:rsidRPr="00222618">
        <w:rPr>
          <w:rFonts w:ascii="Arial" w:eastAsia="Times New Roman" w:hAnsi="Arial" w:cs="Arial"/>
          <w:color w:val="000000"/>
        </w:rPr>
        <w:t xml:space="preserve"> – We hand-collected between one and five specimens of adult blastozooid colonies from each target species in 1-liter jars via </w:t>
      </w:r>
      <w:proofErr w:type="spellStart"/>
      <w:r w:rsidRPr="00222618">
        <w:rPr>
          <w:rFonts w:ascii="Arial" w:eastAsia="Times New Roman" w:hAnsi="Arial" w:cs="Arial"/>
          <w:color w:val="000000"/>
        </w:rPr>
        <w:t>bluewater</w:t>
      </w:r>
      <w:proofErr w:type="spellEnd"/>
      <w:r w:rsidRPr="00222618">
        <w:rPr>
          <w:rFonts w:ascii="Arial" w:eastAsia="Times New Roman" w:hAnsi="Arial" w:cs="Arial"/>
          <w:color w:val="000000"/>
        </w:rPr>
        <w:t xml:space="preserve"> SCUBA diving (Haddock &amp; Heine 2005). Within 12h of collection, we took photographs of these live colonies using a Nikon DSLR camera with a 75mm lens facing downwards on a tripod with the colonies fully submerged in glass dishes and a ruler for scale. We anesthetized the salp specimens using 0.2% MS-222 prior to photographing them </w:t>
      </w: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avoid swimming motion in the dishes. We coded the colony architecture for each species we encountered in the field based on our photographs and observations. In addition, we complemented these observations with published records such as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for species we did not encounter, such as </w:t>
      </w:r>
      <w:r w:rsidRPr="00222618">
        <w:rPr>
          <w:rFonts w:ascii="Arial" w:eastAsia="Times New Roman" w:hAnsi="Arial" w:cs="Arial"/>
          <w:i/>
          <w:iCs/>
          <w:color w:val="000000"/>
        </w:rPr>
        <w:t xml:space="preserve">Pegea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i/>
          <w:iCs/>
          <w:color w:val="000000"/>
        </w:rPr>
        <w:t xml:space="preserve">, Pegea </w:t>
      </w:r>
      <w:proofErr w:type="spellStart"/>
      <w:r w:rsidRPr="00222618">
        <w:rPr>
          <w:rFonts w:ascii="Arial" w:eastAsia="Times New Roman" w:hAnsi="Arial" w:cs="Arial"/>
          <w:i/>
          <w:iCs/>
          <w:color w:val="000000"/>
        </w:rPr>
        <w:t>bicaudata</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democratica</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orientalis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vagina, Cyclosalpa </w:t>
      </w:r>
      <w:proofErr w:type="spellStart"/>
      <w:r w:rsidRPr="00222618">
        <w:rPr>
          <w:rFonts w:ascii="Arial" w:eastAsia="Times New Roman" w:hAnsi="Arial" w:cs="Arial"/>
          <w:i/>
          <w:iCs/>
          <w:color w:val="000000"/>
        </w:rPr>
        <w:t>floridiana</w:t>
      </w:r>
      <w:proofErr w:type="spellEnd"/>
      <w:r w:rsidRPr="00222618">
        <w:rPr>
          <w:rFonts w:ascii="Arial" w:eastAsia="Times New Roman" w:hAnsi="Arial" w:cs="Arial"/>
          <w:i/>
          <w:iCs/>
          <w:color w:val="000000"/>
        </w:rPr>
        <w:t xml:space="preserve">, S.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Salpa </w:t>
      </w:r>
      <w:proofErr w:type="spellStart"/>
      <w:r w:rsidRPr="00222618">
        <w:rPr>
          <w:rFonts w:ascii="Arial" w:eastAsia="Times New Roman" w:hAnsi="Arial" w:cs="Arial"/>
          <w:i/>
          <w:iCs/>
          <w:color w:val="000000"/>
        </w:rPr>
        <w:t>thompsoni</w:t>
      </w:r>
      <w:proofErr w:type="spellEnd"/>
      <w:r w:rsidRPr="00222618">
        <w:rPr>
          <w:rFonts w:ascii="Arial" w:eastAsia="Times New Roman" w:hAnsi="Arial" w:cs="Arial"/>
          <w:color w:val="000000"/>
        </w:rPr>
        <w:t xml:space="preserve">. In addition to categorizing each architecture as transversal, helical, whorl, cluster, oblique, linear, or bipinnate; we also measured the dorsoventral zooid-stolon (zooid oral-aboral axis to stolon axis) angle. To do so, we photographed salp colonies from the dorsoventral-normal (normal </w:t>
      </w:r>
      <w:proofErr w:type="spellStart"/>
      <w:r w:rsidRPr="00222618">
        <w:rPr>
          <w:rFonts w:ascii="Arial" w:eastAsia="Times New Roman" w:hAnsi="Arial" w:cs="Arial"/>
          <w:i/>
          <w:iCs/>
          <w:color w:val="000000"/>
        </w:rPr>
        <w:t>sensu</w:t>
      </w:r>
      <w:proofErr w:type="spellEnd"/>
      <w:r w:rsidRPr="00222618">
        <w:rPr>
          <w:rFonts w:ascii="Arial" w:eastAsia="Times New Roman" w:hAnsi="Arial" w:cs="Arial"/>
          <w:color w:val="000000"/>
        </w:rPr>
        <w:t xml:space="preserve"> perpendicular) homologous plane of observation defined in Damian-Serrano &amp; Sutherland (2023a). Using these photographs, we measured the zooid-stolon angle in ImageJ using the aligned endostyle and gill bar as a proxy for the zooid oral-aboral angle, and the line connecting the opaque </w:t>
      </w:r>
      <w:r w:rsidRPr="00222618">
        <w:rPr>
          <w:rFonts w:ascii="Arial" w:eastAsia="Times New Roman" w:hAnsi="Arial" w:cs="Arial"/>
          <w:color w:val="000000"/>
        </w:rPr>
        <w:lastRenderedPageBreak/>
        <w:t>guts of serially neighboring zooids as a proxy for the stolon angle. For species presenting cluster, whorl, and bipinnate architectures, we used the endostyle as a proxy for the ventral parallel of the zooid axis. We measured at least three zooids per colony (</w:t>
      </w:r>
      <w:r w:rsidR="00960538" w:rsidRPr="00222618">
        <w:rPr>
          <w:rFonts w:ascii="Arial" w:eastAsia="Times New Roman" w:hAnsi="Arial" w:cs="Arial"/>
          <w:color w:val="000000"/>
        </w:rPr>
        <w:t>except for</w:t>
      </w:r>
      <w:r w:rsidRPr="00222618">
        <w:rPr>
          <w:rFonts w:ascii="Arial" w:eastAsia="Times New Roman" w:hAnsi="Arial" w:cs="Arial"/>
          <w:color w:val="000000"/>
        </w:rPr>
        <w:t xml:space="preserve"> </w:t>
      </w:r>
      <w:r w:rsidRPr="00222618">
        <w:rPr>
          <w:rFonts w:ascii="Arial" w:eastAsia="Times New Roman" w:hAnsi="Arial" w:cs="Arial"/>
          <w:i/>
          <w:iCs/>
          <w:color w:val="000000"/>
        </w:rPr>
        <w:t>Salpa fusiformis</w:t>
      </w:r>
      <w:r w:rsidRPr="00222618">
        <w:rPr>
          <w:rFonts w:ascii="Arial" w:eastAsia="Times New Roman" w:hAnsi="Arial" w:cs="Arial"/>
          <w:color w:val="000000"/>
        </w:rPr>
        <w:t xml:space="preserve"> where we could only measure two zooids) and between one and four individual colonies per species (see SM Table 2). For </w:t>
      </w:r>
      <w:r w:rsidRPr="00222618">
        <w:rPr>
          <w:rFonts w:ascii="Arial" w:eastAsia="Times New Roman" w:hAnsi="Arial" w:cs="Arial"/>
          <w:i/>
          <w:iCs/>
          <w:color w:val="000000"/>
        </w:rPr>
        <w:t xml:space="preserve">Pegea </w:t>
      </w:r>
      <w:proofErr w:type="spellStart"/>
      <w:r w:rsidRPr="00222618">
        <w:rPr>
          <w:rFonts w:ascii="Arial" w:eastAsia="Times New Roman" w:hAnsi="Arial" w:cs="Arial"/>
          <w:i/>
          <w:iCs/>
          <w:color w:val="000000"/>
        </w:rPr>
        <w:t>socia</w:t>
      </w:r>
      <w:proofErr w:type="spellEnd"/>
      <w:r w:rsidRPr="00222618">
        <w:rPr>
          <w:rFonts w:ascii="Arial" w:eastAsia="Times New Roman" w:hAnsi="Arial" w:cs="Arial"/>
          <w:color w:val="000000"/>
        </w:rPr>
        <w:t xml:space="preserve"> we used a photograph taken from a specimen collected off the coast of Newport (Oregon, USA) in February 2022. For </w:t>
      </w:r>
      <w:r w:rsidRPr="00222618">
        <w:rPr>
          <w:rFonts w:ascii="Arial" w:eastAsia="Times New Roman" w:hAnsi="Arial" w:cs="Arial"/>
          <w:i/>
          <w:iCs/>
          <w:color w:val="000000"/>
        </w:rPr>
        <w:t xml:space="preserve">S. </w:t>
      </w:r>
      <w:proofErr w:type="spellStart"/>
      <w:r w:rsidRPr="00222618">
        <w:rPr>
          <w:rFonts w:ascii="Arial" w:eastAsia="Times New Roman" w:hAnsi="Arial" w:cs="Arial"/>
          <w:i/>
          <w:iCs/>
          <w:color w:val="000000"/>
        </w:rPr>
        <w:t>thompsoni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we used a frame grab of a video taken from a specimen collected off the coast of Panama in 2005. For </w:t>
      </w:r>
      <w:r w:rsidRPr="00222618">
        <w:rPr>
          <w:rFonts w:ascii="Arial" w:eastAsia="Times New Roman" w:hAnsi="Arial" w:cs="Arial"/>
          <w:i/>
          <w:iCs/>
          <w:color w:val="000000"/>
        </w:rPr>
        <w:t xml:space="preserve">T. </w:t>
      </w:r>
      <w:proofErr w:type="spellStart"/>
      <w:r w:rsidRPr="00222618">
        <w:rPr>
          <w:rFonts w:ascii="Arial" w:eastAsia="Times New Roman" w:hAnsi="Arial" w:cs="Arial"/>
          <w:i/>
          <w:iCs/>
          <w:color w:val="000000"/>
        </w:rPr>
        <w:t>democratica</w:t>
      </w:r>
      <w:proofErr w:type="spellEnd"/>
      <w:r w:rsidRPr="00222618">
        <w:rPr>
          <w:rFonts w:ascii="Arial" w:eastAsia="Times New Roman" w:hAnsi="Arial" w:cs="Arial"/>
          <w:color w:val="000000"/>
        </w:rPr>
        <w:t xml:space="preserve"> we used an online photograph by David Shale. For </w:t>
      </w:r>
      <w:r w:rsidRPr="00222618">
        <w:rPr>
          <w:rFonts w:ascii="Arial" w:eastAsia="Times New Roman" w:hAnsi="Arial" w:cs="Arial"/>
          <w:i/>
          <w:iCs/>
          <w:color w:val="000000"/>
        </w:rPr>
        <w:t>T. vagina</w:t>
      </w:r>
      <w:r w:rsidRPr="00222618">
        <w:rPr>
          <w:rFonts w:ascii="Arial" w:eastAsia="Times New Roman" w:hAnsi="Arial" w:cs="Arial"/>
          <w:color w:val="000000"/>
        </w:rPr>
        <w:t xml:space="preserve"> we used a frame grab of an online video taken by Patrick Webster off Carmel River (California, USA) in September 2014. For</w:t>
      </w:r>
      <w:r w:rsidRPr="00222618">
        <w:rPr>
          <w:rFonts w:ascii="Arial" w:eastAsia="Times New Roman" w:hAnsi="Arial" w:cs="Arial"/>
          <w:i/>
          <w:iCs/>
          <w:color w:val="000000"/>
        </w:rPr>
        <w:t xml:space="preserve"> P. </w:t>
      </w:r>
      <w:proofErr w:type="spellStart"/>
      <w:r w:rsidRPr="00222618">
        <w:rPr>
          <w:rFonts w:ascii="Arial" w:eastAsia="Times New Roman" w:hAnsi="Arial" w:cs="Arial"/>
          <w:i/>
          <w:iCs/>
          <w:color w:val="000000"/>
        </w:rPr>
        <w:t>bicaudata</w:t>
      </w:r>
      <w:proofErr w:type="spellEnd"/>
      <w:r w:rsidRPr="00222618">
        <w:rPr>
          <w:rFonts w:ascii="Arial" w:eastAsia="Times New Roman" w:hAnsi="Arial" w:cs="Arial"/>
          <w:color w:val="000000"/>
        </w:rPr>
        <w:t xml:space="preserve">, we used an online photograph taken by Ryu </w:t>
      </w:r>
      <w:proofErr w:type="spellStart"/>
      <w:r w:rsidRPr="00222618">
        <w:rPr>
          <w:rFonts w:ascii="Arial" w:eastAsia="Times New Roman" w:hAnsi="Arial" w:cs="Arial"/>
          <w:color w:val="000000"/>
        </w:rPr>
        <w:t>Minemizu</w:t>
      </w:r>
      <w:proofErr w:type="spellEnd"/>
      <w:r w:rsidRPr="00222618">
        <w:rPr>
          <w:rFonts w:ascii="Arial" w:eastAsia="Times New Roman" w:hAnsi="Arial" w:cs="Arial"/>
          <w:color w:val="000000"/>
        </w:rPr>
        <w:t xml:space="preserve"> off the shore of </w:t>
      </w:r>
      <w:proofErr w:type="spellStart"/>
      <w:r w:rsidRPr="00222618">
        <w:rPr>
          <w:rFonts w:ascii="Arial" w:eastAsia="Times New Roman" w:hAnsi="Arial" w:cs="Arial"/>
          <w:color w:val="000000"/>
        </w:rPr>
        <w:t>Kiyan</w:t>
      </w:r>
      <w:proofErr w:type="spellEnd"/>
      <w:r w:rsidRPr="00222618">
        <w:rPr>
          <w:rFonts w:ascii="Arial" w:eastAsia="Times New Roman" w:hAnsi="Arial" w:cs="Arial"/>
          <w:color w:val="000000"/>
        </w:rPr>
        <w:t>-Cape (Japan) in March 2019.</w:t>
      </w:r>
    </w:p>
    <w:p w14:paraId="4B1A2CDD" w14:textId="45399956"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comparative methods</w:t>
      </w:r>
      <w:r w:rsidRPr="00222618">
        <w:rPr>
          <w:rFonts w:ascii="Arial" w:eastAsia="Times New Roman" w:hAnsi="Arial" w:cs="Arial"/>
          <w:color w:val="000000"/>
        </w:rPr>
        <w:t xml:space="preserve"> – We used the Bayesian time tree to reconstruct the ancestral states of colonial architectures as a categorical character.</w:t>
      </w:r>
      <w:ins w:id="84" w:author="Author">
        <w:r w:rsidR="00F76DD9">
          <w:rPr>
            <w:rFonts w:ascii="Arial" w:eastAsia="Times New Roman" w:hAnsi="Arial" w:cs="Arial"/>
            <w:color w:val="000000"/>
          </w:rPr>
          <w:t xml:space="preserve"> The developmental ontology in Damian-Serrano &amp; Sutherland (2023a</w:t>
        </w:r>
        <w:r w:rsidR="00655855">
          <w:rPr>
            <w:rFonts w:ascii="Arial" w:eastAsia="Times New Roman" w:hAnsi="Arial" w:cs="Arial"/>
            <w:color w:val="000000"/>
          </w:rPr>
          <w:t>)</w:t>
        </w:r>
        <w:del w:id="85" w:author="Author">
          <w:r w:rsidR="00F76DD9" w:rsidDel="00655855">
            <w:rPr>
              <w:rFonts w:ascii="Arial" w:eastAsia="Times New Roman" w:hAnsi="Arial" w:cs="Arial"/>
              <w:color w:val="000000"/>
            </w:rPr>
            <w:delText>0</w:delText>
          </w:r>
        </w:del>
        <w:r w:rsidR="00F76DD9" w:rsidRPr="00110AED">
          <w:rPr>
            <w:rFonts w:ascii="Arial" w:eastAsia="Times New Roman" w:hAnsi="Arial" w:cs="Arial"/>
            <w:color w:val="000000"/>
          </w:rPr>
          <w:t xml:space="preserve"> served as the basis for developing the ordered Markov model</w:t>
        </w:r>
        <w:r w:rsidR="00F76DD9">
          <w:rPr>
            <w:rFonts w:ascii="Arial" w:eastAsia="Times New Roman" w:hAnsi="Arial" w:cs="Arial"/>
            <w:color w:val="000000"/>
          </w:rPr>
          <w:t xml:space="preserve"> (OMM)</w:t>
        </w:r>
        <w:r w:rsidR="00F76DD9" w:rsidRPr="00110AED">
          <w:rPr>
            <w:rFonts w:ascii="Arial" w:eastAsia="Times New Roman" w:hAnsi="Arial" w:cs="Arial"/>
            <w:color w:val="000000"/>
          </w:rPr>
          <w:t xml:space="preserve"> </w:t>
        </w:r>
        <w:r w:rsidR="00F76DD9">
          <w:rPr>
            <w:rFonts w:ascii="Arial" w:eastAsia="Times New Roman" w:hAnsi="Arial" w:cs="Arial"/>
            <w:color w:val="000000"/>
          </w:rPr>
          <w:t>accounting for the hypothesized homology relationships</w:t>
        </w:r>
        <w:r w:rsidR="00F76DD9" w:rsidRPr="00110AED">
          <w:rPr>
            <w:rFonts w:ascii="Arial" w:eastAsia="Times New Roman" w:hAnsi="Arial" w:cs="Arial"/>
            <w:color w:val="000000"/>
          </w:rPr>
          <w:t xml:space="preserve"> </w:t>
        </w:r>
        <w:r w:rsidR="00F76DD9">
          <w:rPr>
            <w:rFonts w:ascii="Arial" w:eastAsia="Times New Roman" w:hAnsi="Arial" w:cs="Arial"/>
            <w:color w:val="000000"/>
          </w:rPr>
          <w:t xml:space="preserve">between </w:t>
        </w:r>
        <w:r w:rsidR="00F76DD9" w:rsidRPr="00110AED">
          <w:rPr>
            <w:rFonts w:ascii="Arial" w:eastAsia="Times New Roman" w:hAnsi="Arial" w:cs="Arial"/>
            <w:color w:val="000000"/>
          </w:rPr>
          <w:t>architectures</w:t>
        </w:r>
        <w:r w:rsidR="00F76DD9">
          <w:rPr>
            <w:rFonts w:ascii="Arial" w:eastAsia="Times New Roman" w:hAnsi="Arial" w:cs="Arial"/>
            <w:color w:val="000000"/>
          </w:rPr>
          <w:t xml:space="preserve">, based on the presence or absence of </w:t>
        </w:r>
        <w:r w:rsidR="00F76DD9" w:rsidRPr="00110AED">
          <w:rPr>
            <w:rFonts w:ascii="Arial" w:eastAsia="Times New Roman" w:hAnsi="Arial" w:cs="Arial"/>
            <w:color w:val="000000"/>
          </w:rPr>
          <w:t>share</w:t>
        </w:r>
        <w:r w:rsidR="00F76DD9">
          <w:rPr>
            <w:rFonts w:ascii="Arial" w:eastAsia="Times New Roman" w:hAnsi="Arial" w:cs="Arial"/>
            <w:color w:val="000000"/>
          </w:rPr>
          <w:t>d</w:t>
        </w:r>
        <w:r w:rsidR="00F76DD9" w:rsidRPr="00110AED">
          <w:rPr>
            <w:rFonts w:ascii="Arial" w:eastAsia="Times New Roman" w:hAnsi="Arial" w:cs="Arial"/>
            <w:color w:val="000000"/>
          </w:rPr>
          <w:t xml:space="preserve"> developmental. </w:t>
        </w:r>
      </w:ins>
      <w:r w:rsidRPr="00222618">
        <w:rPr>
          <w:rFonts w:ascii="Arial" w:eastAsia="Times New Roman" w:hAnsi="Arial" w:cs="Arial"/>
          <w:color w:val="000000"/>
        </w:rPr>
        <w:t xml:space="preserve"> We </w:t>
      </w:r>
      <w:del w:id="86" w:author="Author">
        <w:r w:rsidRPr="00222618" w:rsidDel="00F76DD9">
          <w:rPr>
            <w:rFonts w:ascii="Arial" w:eastAsia="Times New Roman" w:hAnsi="Arial" w:cs="Arial"/>
            <w:color w:val="000000"/>
          </w:rPr>
          <w:delText xml:space="preserve">ran </w:delText>
        </w:r>
      </w:del>
      <w:ins w:id="87" w:author="Author">
        <w:r w:rsidR="00F76DD9">
          <w:rPr>
            <w:rFonts w:ascii="Arial" w:eastAsia="Times New Roman" w:hAnsi="Arial" w:cs="Arial"/>
            <w:color w:val="000000"/>
          </w:rPr>
          <w:t>performed a Bayesian</w:t>
        </w:r>
      </w:ins>
      <w:del w:id="88" w:author="Author">
        <w:r w:rsidRPr="00222618" w:rsidDel="00F76DD9">
          <w:rPr>
            <w:rFonts w:ascii="Arial" w:eastAsia="Times New Roman" w:hAnsi="Arial" w:cs="Arial"/>
            <w:color w:val="000000"/>
          </w:rPr>
          <w:delText>the</w:delText>
        </w:r>
      </w:del>
      <w:r w:rsidRPr="00222618">
        <w:rPr>
          <w:rFonts w:ascii="Arial" w:eastAsia="Times New Roman" w:hAnsi="Arial" w:cs="Arial"/>
          <w:color w:val="000000"/>
        </w:rPr>
        <w:t xml:space="preserve"> ancestral</w:t>
      </w:r>
      <w:ins w:id="89" w:author="Author">
        <w:r w:rsidR="00F76DD9">
          <w:rPr>
            <w:rFonts w:ascii="Arial" w:eastAsia="Times New Roman" w:hAnsi="Arial" w:cs="Arial"/>
            <w:color w:val="000000"/>
          </w:rPr>
          <w:t xml:space="preserve"> state</w:t>
        </w:r>
      </w:ins>
      <w:r w:rsidRPr="00222618">
        <w:rPr>
          <w:rFonts w:ascii="Arial" w:eastAsia="Times New Roman" w:hAnsi="Arial" w:cs="Arial"/>
          <w:color w:val="000000"/>
        </w:rPr>
        <w:t xml:space="preserve"> reconstruction</w:t>
      </w:r>
      <w:ins w:id="90" w:author="Author">
        <w:r w:rsidR="00F76DD9">
          <w:rPr>
            <w:rFonts w:ascii="Arial" w:eastAsia="Times New Roman" w:hAnsi="Arial" w:cs="Arial"/>
            <w:color w:val="000000"/>
          </w:rPr>
          <w:t xml:space="preserve"> in </w:t>
        </w:r>
        <w:proofErr w:type="spellStart"/>
        <w:r w:rsidR="00F76DD9">
          <w:rPr>
            <w:rFonts w:ascii="Arial" w:eastAsia="Times New Roman" w:hAnsi="Arial" w:cs="Arial"/>
            <w:color w:val="000000"/>
          </w:rPr>
          <w:t>RevBayes</w:t>
        </w:r>
        <w:proofErr w:type="spellEnd"/>
        <w:r w:rsidR="00F76DD9">
          <w:rPr>
            <w:rFonts w:ascii="Arial" w:eastAsia="Times New Roman" w:hAnsi="Arial" w:cs="Arial"/>
            <w:color w:val="000000"/>
          </w:rPr>
          <w:t xml:space="preserve"> by</w:t>
        </w:r>
      </w:ins>
      <w:r w:rsidRPr="00222618">
        <w:rPr>
          <w:rFonts w:ascii="Arial" w:eastAsia="Times New Roman" w:hAnsi="Arial" w:cs="Arial"/>
          <w:color w:val="000000"/>
        </w:rPr>
        <w:t xml:space="preserve"> </w:t>
      </w:r>
      <w:del w:id="91" w:author="Author">
        <w:r w:rsidRPr="00222618" w:rsidDel="00F76DD9">
          <w:rPr>
            <w:rFonts w:ascii="Arial" w:eastAsia="Times New Roman" w:hAnsi="Arial" w:cs="Arial"/>
            <w:color w:val="000000"/>
          </w:rPr>
          <w:delText>using a Bayesian ordered Markov model (OMM) that constrains</w:delText>
        </w:r>
      </w:del>
      <w:ins w:id="92" w:author="Author">
        <w:r w:rsidR="00F76DD9">
          <w:rPr>
            <w:rFonts w:ascii="Arial" w:eastAsia="Times New Roman" w:hAnsi="Arial" w:cs="Arial"/>
            <w:color w:val="000000"/>
          </w:rPr>
          <w:t>constraining</w:t>
        </w:r>
      </w:ins>
      <w:r w:rsidRPr="00222618">
        <w:rPr>
          <w:rFonts w:ascii="Arial" w:eastAsia="Times New Roman" w:hAnsi="Arial" w:cs="Arial"/>
          <w:color w:val="000000"/>
        </w:rPr>
        <w:t xml:space="preserve"> the rate matrix to allow only transitions between states that are adjacent in the developmental ontology. To do this, we hard-coded the transition rates between non-adjacent states (e.g.</w:t>
      </w:r>
      <w:ins w:id="93" w:author="Author">
        <w:r w:rsidR="00F76DD9">
          <w:rPr>
            <w:rFonts w:ascii="Arial" w:eastAsia="Times New Roman" w:hAnsi="Arial" w:cs="Arial"/>
            <w:color w:val="000000"/>
          </w:rPr>
          <w:t>,</w:t>
        </w:r>
      </w:ins>
      <w:r w:rsidRPr="00222618">
        <w:rPr>
          <w:rFonts w:ascii="Arial" w:eastAsia="Times New Roman" w:hAnsi="Arial" w:cs="Arial"/>
          <w:color w:val="000000"/>
        </w:rPr>
        <w:t xml:space="preserve"> between helical and linear architectures) to be zero, thus requiring states changes across developmental pathways to transition back to a transversal architecture (representing the loss of specific developmental mechanisms) and then shift </w:t>
      </w:r>
      <w:r w:rsidRPr="00222618">
        <w:rPr>
          <w:rFonts w:ascii="Arial" w:eastAsia="Times New Roman" w:hAnsi="Arial" w:cs="Arial"/>
          <w:color w:val="000000"/>
        </w:rPr>
        <w:lastRenderedPageBreak/>
        <w:t xml:space="preserve">towards a different pathway following the required order of underlying mechanism gains and losses. This model estimated twelve rate parameters allowing for asymmetrical rates of gain and loss for each transition between architecture states. Alternatively, we repeated this analysis estimating a single rate for all transitions, while still constraining non-adjacent transitions (SM Figure 4). We used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for this analysis, adapting the categorical Markov model ancestral state reconstruction protocol described in the “</w:t>
      </w:r>
      <w:proofErr w:type="spellStart"/>
      <w:r w:rsidRPr="00222618">
        <w:rPr>
          <w:rFonts w:ascii="Arial" w:eastAsia="Times New Roman" w:hAnsi="Arial" w:cs="Arial"/>
          <w:color w:val="000000"/>
        </w:rPr>
        <w:t>morph_ase</w:t>
      </w:r>
      <w:proofErr w:type="spellEnd"/>
      <w:r w:rsidRPr="00222618">
        <w:rPr>
          <w:rFonts w:ascii="Arial" w:eastAsia="Times New Roman" w:hAnsi="Arial" w:cs="Arial"/>
          <w:color w:val="000000"/>
        </w:rPr>
        <w:t xml:space="preserve">” tutorial on the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website. Alternatively, we reconstructed the ancestral states using stochastic mapping with simpler “equal rates” (single rate parameter for all state transitions with 100 simulations, SM Figure 5) and “all rates different” (42 independent rate parameters with 25 simulations, one for each rate transition in each direction, SM Figure 6) models in the R package </w:t>
      </w:r>
      <w:proofErr w:type="spellStart"/>
      <w:r w:rsidRPr="00222618">
        <w:rPr>
          <w:rFonts w:ascii="Arial" w:eastAsia="Times New Roman" w:hAnsi="Arial" w:cs="Arial"/>
          <w:i/>
          <w:iCs/>
          <w:color w:val="000000"/>
        </w:rPr>
        <w:t>phytools</w:t>
      </w:r>
      <w:proofErr w:type="spellEnd"/>
      <w:r w:rsidRPr="00222618">
        <w:rPr>
          <w:rFonts w:ascii="Arial" w:eastAsia="Times New Roman" w:hAnsi="Arial" w:cs="Arial"/>
          <w:color w:val="000000"/>
        </w:rPr>
        <w:t xml:space="preserve"> (Revell 2012). While a myriad of alternative models could be estimated and compared, this is beyond the scope of this study. All code scripts and data used for these analyses are available in the Dryad repository (Damian-Serrano &amp; Sutherland 2023b).</w:t>
      </w:r>
    </w:p>
    <w:p w14:paraId="4637F0AD" w14:textId="27B4367A"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While colonial architecture can be conceptualized as a categorical trait, some architectures differ from each other across a gradient in a continuous trait that drives their structural differences. The dorsoventral zooid-stolon angle is one such trait, which drives the streamlining of salp chains. This continuous trait ranges from one extreme with zooids arranged perpendicularly (90°) to the stem of the colony (transversal, helical, whorl, and cluster architectures), all the way to linear chains with zooids arranged in parallel to the stem (as in the linear chains of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zonaria</w:t>
      </w:r>
      <w:proofErr w:type="spellEnd"/>
      <w:r w:rsidRPr="00222618">
        <w:rPr>
          <w:rFonts w:ascii="Arial" w:eastAsia="Times New Roman" w:hAnsi="Arial" w:cs="Arial"/>
          <w:color w:val="000000"/>
        </w:rPr>
        <w:t xml:space="preserve">), with a gradation of </w:t>
      </w:r>
      <w:proofErr w:type="gramStart"/>
      <w:r w:rsidRPr="00222618">
        <w:rPr>
          <w:rFonts w:ascii="Arial" w:eastAsia="Times New Roman" w:hAnsi="Arial" w:cs="Arial"/>
          <w:color w:val="000000"/>
        </w:rPr>
        <w:t>more or less oblique</w:t>
      </w:r>
      <w:proofErr w:type="gramEnd"/>
      <w:r w:rsidRPr="00222618">
        <w:rPr>
          <w:rFonts w:ascii="Arial" w:eastAsia="Times New Roman" w:hAnsi="Arial" w:cs="Arial"/>
          <w:color w:val="000000"/>
        </w:rPr>
        <w:t xml:space="preserve"> intermediate forms. We reconstructed the evolutionary history of the dorsoventral zooid-stolon angle of salp colonies on the Bayesian time tree using tip values measured from </w:t>
      </w:r>
      <w:r w:rsidRPr="00222618">
        <w:rPr>
          <w:rFonts w:ascii="Arial" w:eastAsia="Times New Roman" w:hAnsi="Arial" w:cs="Arial"/>
          <w:color w:val="000000"/>
        </w:rPr>
        <w:lastRenderedPageBreak/>
        <w:t xml:space="preserve">our photographs, and a Brownian Motion model in the R package </w:t>
      </w:r>
      <w:proofErr w:type="spellStart"/>
      <w:r w:rsidRPr="00222618">
        <w:rPr>
          <w:rFonts w:ascii="Arial" w:eastAsia="Times New Roman" w:hAnsi="Arial" w:cs="Arial"/>
          <w:i/>
          <w:iCs/>
          <w:color w:val="000000"/>
        </w:rPr>
        <w:t>phytools</w:t>
      </w:r>
      <w:proofErr w:type="spellEnd"/>
      <w:r w:rsidRPr="00222618">
        <w:rPr>
          <w:rFonts w:ascii="Arial" w:eastAsia="Times New Roman" w:hAnsi="Arial" w:cs="Arial"/>
          <w:color w:val="000000"/>
        </w:rPr>
        <w:t xml:space="preserve"> (Revell 2012). We used an ML ancestral state reconstruction with 95% confidence intervals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w:t>
      </w:r>
      <w:proofErr w:type="spellStart"/>
      <w:r w:rsidRPr="00222618">
        <w:rPr>
          <w:rFonts w:ascii="Arial" w:eastAsia="Times New Roman" w:hAnsi="Arial" w:cs="Arial"/>
          <w:color w:val="000000"/>
        </w:rPr>
        <w:t>Schliep</w:t>
      </w:r>
      <w:proofErr w:type="spellEnd"/>
      <w:r w:rsidRPr="00222618">
        <w:rPr>
          <w:rFonts w:ascii="Arial" w:eastAsia="Times New Roman" w:hAnsi="Arial" w:cs="Arial"/>
          <w:color w:val="000000"/>
        </w:rPr>
        <w:t xml:space="preserve"> 2019). To test the sensitivity of our comparative analyses to phylogenetic uncertainty, we took the 3001 trees generated by the Bayesian topology inference, pruned them to remove the same tips as in the main time tree, and made them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using R </w:t>
      </w:r>
      <w:proofErr w:type="gramStart"/>
      <w:r w:rsidRPr="00222618">
        <w:rPr>
          <w:rFonts w:ascii="Arial" w:eastAsia="Times New Roman" w:hAnsi="Arial" w:cs="Arial"/>
          <w:i/>
          <w:iCs/>
          <w:color w:val="000000"/>
        </w:rPr>
        <w:t>ape::</w:t>
      </w:r>
      <w:proofErr w:type="spellStart"/>
      <w:proofErr w:type="gramEnd"/>
      <w:r w:rsidRPr="00222618">
        <w:rPr>
          <w:rFonts w:ascii="Arial" w:eastAsia="Times New Roman" w:hAnsi="Arial" w:cs="Arial"/>
          <w:i/>
          <w:iCs/>
          <w:color w:val="000000"/>
        </w:rPr>
        <w:t>chronos</w:t>
      </w:r>
      <w:proofErr w:type="spellEnd"/>
      <w:r w:rsidRPr="00222618">
        <w:rPr>
          <w:rFonts w:ascii="Arial" w:eastAsia="Times New Roman" w:hAnsi="Arial" w:cs="Arial"/>
          <w:color w:val="000000"/>
        </w:rPr>
        <w:t>. We ran our continuous estimates of phylogenetic signals on these trees to evaluate the effect of topological uncertainty.</w:t>
      </w:r>
    </w:p>
    <w:p w14:paraId="3A37D307" w14:textId="479AB0CD"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We matched the sequences that form the tips of the molecular phylogeny and the species of the specimens from which we took the morphological data. In the case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the species we observe off Hawaii has intermediate traits between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color w:val="000000"/>
        </w:rPr>
        <w:t xml:space="preserve"> (blastozooid morphology) and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socia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oozoid</w:t>
      </w:r>
      <w:proofErr w:type="spellEnd"/>
      <w:r w:rsidRPr="00222618">
        <w:rPr>
          <w:rFonts w:ascii="Arial" w:eastAsia="Times New Roman" w:hAnsi="Arial" w:cs="Arial"/>
          <w:color w:val="000000"/>
        </w:rPr>
        <w:t xml:space="preserve"> morphology), possibly representing either a new species, a hybrid, or phenotypic variation within either species. Since we are confident that this is a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and that the genus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likely monophyletic, the branch length for this specimen should be congruent to that of any other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w:t>
      </w:r>
      <w:proofErr w:type="gramStart"/>
      <w:r w:rsidRPr="00222618">
        <w:rPr>
          <w:rFonts w:ascii="Arial" w:eastAsia="Times New Roman" w:hAnsi="Arial" w:cs="Arial"/>
          <w:color w:val="000000"/>
        </w:rPr>
        <w:t>as long as</w:t>
      </w:r>
      <w:proofErr w:type="gramEnd"/>
      <w:r w:rsidRPr="00222618">
        <w:rPr>
          <w:rFonts w:ascii="Arial" w:eastAsia="Times New Roman" w:hAnsi="Arial" w:cs="Arial"/>
          <w:color w:val="000000"/>
        </w:rPr>
        <w:t xml:space="preserve"> it is the only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in the tree. Thus, we mapped the morphological data of these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specimens to the species tip of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color w:val="000000"/>
        </w:rPr>
        <w:t xml:space="preserve"> on the phylogeny.</w:t>
      </w:r>
    </w:p>
    <w:p w14:paraId="0AA796FA" w14:textId="77777777" w:rsidR="00222618" w:rsidRPr="00222618" w:rsidDel="00013A6C" w:rsidRDefault="00222618" w:rsidP="00C51116">
      <w:pPr>
        <w:spacing w:line="480" w:lineRule="auto"/>
        <w:jc w:val="both"/>
        <w:rPr>
          <w:del w:id="94" w:author="Author"/>
          <w:rFonts w:ascii="Times New Roman" w:eastAsia="Times New Roman" w:hAnsi="Times New Roman" w:cs="Times New Roman"/>
        </w:rPr>
      </w:pPr>
      <w:r w:rsidRPr="00222618">
        <w:rPr>
          <w:rFonts w:ascii="Arial" w:eastAsia="Times New Roman" w:hAnsi="Arial" w:cs="Arial"/>
          <w:b/>
          <w:bCs/>
          <w:color w:val="000000"/>
        </w:rPr>
        <w:t>Results</w:t>
      </w:r>
    </w:p>
    <w:p w14:paraId="5A57A9B8" w14:textId="77777777" w:rsidR="00222618" w:rsidRPr="00222618" w:rsidRDefault="00222618">
      <w:pPr>
        <w:spacing w:line="480" w:lineRule="auto"/>
        <w:jc w:val="both"/>
        <w:rPr>
          <w:rFonts w:ascii="Times New Roman" w:eastAsia="Times New Roman" w:hAnsi="Times New Roman" w:cs="Times New Roman"/>
        </w:rPr>
        <w:pPrChange w:id="95" w:author="Author">
          <w:pPr>
            <w:spacing w:line="480" w:lineRule="auto"/>
          </w:pPr>
        </w:pPrChange>
      </w:pPr>
    </w:p>
    <w:p w14:paraId="7016DAD2" w14:textId="00794DFD" w:rsidR="00222618" w:rsidRDefault="00222618" w:rsidP="00222618">
      <w:pPr>
        <w:spacing w:line="480" w:lineRule="auto"/>
        <w:ind w:firstLine="720"/>
        <w:jc w:val="both"/>
        <w:rPr>
          <w:ins w:id="96" w:author="Author"/>
          <w:rFonts w:ascii="Arial" w:eastAsia="Times New Roman" w:hAnsi="Arial" w:cs="Arial"/>
          <w:color w:val="000000"/>
        </w:rPr>
      </w:pPr>
      <w:r w:rsidRPr="00222618">
        <w:rPr>
          <w:rFonts w:ascii="Arial" w:eastAsia="Times New Roman" w:hAnsi="Arial" w:cs="Arial"/>
          <w:i/>
          <w:iCs/>
          <w:color w:val="000000"/>
        </w:rPr>
        <w:t>Phylogenetic relationships</w:t>
      </w:r>
      <w:r w:rsidRPr="00222618">
        <w:rPr>
          <w:rFonts w:ascii="Arial" w:eastAsia="Times New Roman" w:hAnsi="Arial" w:cs="Arial"/>
          <w:color w:val="000000"/>
        </w:rPr>
        <w:t xml:space="preserve"> – The phylogenetic relationships between salp species as estimated by ML and Bayesian approaches (SM Figures 1 and 2) were congruent, except relationships between the </w:t>
      </w:r>
      <w:r w:rsidRPr="00222618">
        <w:rPr>
          <w:rFonts w:ascii="Arial" w:eastAsia="Times New Roman" w:hAnsi="Arial" w:cs="Arial"/>
          <w:i/>
          <w:iCs/>
          <w:color w:val="000000"/>
        </w:rPr>
        <w:t xml:space="preserve">Cyclosalpa </w:t>
      </w:r>
      <w:r w:rsidRPr="00222618">
        <w:rPr>
          <w:rFonts w:ascii="Arial" w:eastAsia="Times New Roman" w:hAnsi="Arial" w:cs="Arial"/>
          <w:color w:val="000000"/>
        </w:rPr>
        <w:t>species</w:t>
      </w:r>
      <w:r w:rsidRPr="00222618">
        <w:rPr>
          <w:rFonts w:ascii="Arial" w:eastAsia="Times New Roman" w:hAnsi="Arial" w:cs="Arial"/>
          <w:i/>
          <w:iCs/>
          <w:color w:val="000000"/>
        </w:rPr>
        <w:t xml:space="preserve"> C. pinnata, Cyclosalpa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color w:val="000000"/>
        </w:rPr>
        <w:t xml:space="preserve"> which were unresolved as a polytomy. Our trees reveal for the first time (and with strong support) the position of the genera </w:t>
      </w:r>
      <w:r w:rsidRPr="00222618">
        <w:rPr>
          <w:rFonts w:ascii="Arial" w:eastAsia="Times New Roman" w:hAnsi="Arial" w:cs="Arial"/>
          <w:i/>
          <w:iCs/>
          <w:color w:val="000000"/>
        </w:rPr>
        <w:lastRenderedPageBreak/>
        <w:t>Helicosalpa</w:t>
      </w:r>
      <w:r w:rsidRPr="00222618">
        <w:rPr>
          <w:rFonts w:ascii="Arial" w:eastAsia="Times New Roman" w:hAnsi="Arial" w:cs="Arial"/>
          <w:color w:val="000000"/>
        </w:rPr>
        <w:t xml:space="preserve"> (</w:t>
      </w:r>
      <w:r w:rsidRPr="00222618">
        <w:rPr>
          <w:rFonts w:ascii="Arial" w:eastAsia="Times New Roman" w:hAnsi="Arial" w:cs="Arial"/>
          <w:i/>
          <w:iCs/>
          <w:color w:val="000000"/>
        </w:rPr>
        <w:t xml:space="preserve">H. virgula and H.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w:t>
      </w:r>
      <w:r w:rsidRPr="00222618">
        <w:rPr>
          <w:rFonts w:ascii="Arial" w:eastAsia="Times New Roman" w:hAnsi="Arial" w:cs="Arial"/>
          <w:i/>
          <w:iCs/>
          <w:color w:val="000000"/>
        </w:rPr>
        <w:t>,</w:t>
      </w:r>
      <w:r w:rsidRPr="00222618">
        <w:rPr>
          <w:rFonts w:ascii="Arial" w:eastAsia="Times New Roman" w:hAnsi="Arial" w:cs="Arial"/>
          <w:color w:val="000000"/>
        </w:rPr>
        <w:t xml:space="preserve"> as well as the species </w:t>
      </w:r>
      <w:r w:rsidRPr="00222618">
        <w:rPr>
          <w:rFonts w:ascii="Arial" w:eastAsia="Times New Roman" w:hAnsi="Arial" w:cs="Arial"/>
          <w:i/>
          <w:iCs/>
          <w:color w:val="000000"/>
        </w:rPr>
        <w:t xml:space="preserve">C. pinnata,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I. punctata, </w:t>
      </w:r>
      <w:r w:rsidRPr="00222618">
        <w:rPr>
          <w:rFonts w:ascii="Arial" w:eastAsia="Times New Roman" w:hAnsi="Arial" w:cs="Arial"/>
          <w:color w:val="000000"/>
        </w:rPr>
        <w:t>and</w:t>
      </w:r>
      <w:r w:rsidRPr="00222618">
        <w:rPr>
          <w:rFonts w:ascii="Arial" w:eastAsia="Times New Roman" w:hAnsi="Arial" w:cs="Arial"/>
          <w:i/>
          <w:iCs/>
          <w:color w:val="000000"/>
        </w:rPr>
        <w:t xml:space="preserve"> R.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in the salp phylogeny (Fig. </w:t>
      </w:r>
      <w:ins w:id="97" w:author="Author">
        <w:r w:rsidR="002B5D1C">
          <w:rPr>
            <w:rFonts w:ascii="Arial" w:eastAsia="Times New Roman" w:hAnsi="Arial" w:cs="Arial"/>
            <w:color w:val="000000"/>
          </w:rPr>
          <w:t>3 and 4</w:t>
        </w:r>
      </w:ins>
      <w:del w:id="98" w:author="Author">
        <w:r w:rsidRPr="00222618" w:rsidDel="002B5D1C">
          <w:rPr>
            <w:rFonts w:ascii="Arial" w:eastAsia="Times New Roman" w:hAnsi="Arial" w:cs="Arial"/>
            <w:color w:val="000000"/>
          </w:rPr>
          <w:delText>2</w:delText>
        </w:r>
      </w:del>
      <w:r w:rsidRPr="00222618">
        <w:rPr>
          <w:rFonts w:ascii="Arial" w:eastAsia="Times New Roman" w:hAnsi="Arial" w:cs="Arial"/>
          <w:color w:val="000000"/>
        </w:rPr>
        <w:t xml:space="preserve">). We report six novel phylogenetic relationships for salps, including: (1) that the linear-chained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is sister to all other salp species; (2) that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is monophyletic and sister to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(3) that the genus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color w:val="000000"/>
        </w:rPr>
        <w:t xml:space="preserve"> as currently described is polyphyletic, with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being sister to the genus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and not to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color w:val="000000"/>
        </w:rPr>
        <w:t xml:space="preserve">; (4) that </w:t>
      </w:r>
      <w:r w:rsidRPr="00222618">
        <w:rPr>
          <w:rFonts w:ascii="Arial" w:eastAsia="Times New Roman" w:hAnsi="Arial" w:cs="Arial"/>
          <w:i/>
          <w:iCs/>
          <w:color w:val="000000"/>
        </w:rPr>
        <w:t>C. pinnata</w:t>
      </w:r>
      <w:r w:rsidRPr="00222618">
        <w:rPr>
          <w:rFonts w:ascii="Arial" w:eastAsia="Times New Roman" w:hAnsi="Arial" w:cs="Arial"/>
          <w:color w:val="000000"/>
        </w:rPr>
        <w:t xml:space="preserve"> is nested within a clade of genetically and morphologically similar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including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color w:val="000000"/>
        </w:rPr>
        <w:t xml:space="preserve">; (5) </w:t>
      </w:r>
      <w:r w:rsidRPr="00222618">
        <w:rPr>
          <w:rFonts w:ascii="Arial" w:eastAsia="Times New Roman" w:hAnsi="Arial" w:cs="Arial"/>
          <w:i/>
          <w:iCs/>
          <w:color w:val="000000"/>
        </w:rPr>
        <w:t xml:space="preserve">that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is sister to C. </w:t>
      </w:r>
      <w:proofErr w:type="spellStart"/>
      <w:r w:rsidRPr="00222618">
        <w:rPr>
          <w:rFonts w:ascii="Arial" w:eastAsia="Times New Roman" w:hAnsi="Arial" w:cs="Arial"/>
          <w:i/>
          <w:iCs/>
          <w:color w:val="000000"/>
        </w:rPr>
        <w:t>floridiana</w:t>
      </w:r>
      <w:proofErr w:type="spellEnd"/>
      <w:r w:rsidRPr="00222618">
        <w:rPr>
          <w:rFonts w:ascii="Arial" w:eastAsia="Times New Roman" w:hAnsi="Arial" w:cs="Arial"/>
          <w:color w:val="000000"/>
        </w:rPr>
        <w:t xml:space="preserve">; and (6), that </w:t>
      </w:r>
      <w:r w:rsidRPr="00222618">
        <w:rPr>
          <w:rFonts w:ascii="Arial" w:eastAsia="Times New Roman" w:hAnsi="Arial" w:cs="Arial"/>
          <w:i/>
          <w:iCs/>
          <w:color w:val="000000"/>
        </w:rPr>
        <w:t xml:space="preserve">R.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is sister to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retracta</w:t>
      </w:r>
      <w:proofErr w:type="spellEnd"/>
      <w:r w:rsidRPr="00222618">
        <w:rPr>
          <w:rFonts w:ascii="Arial" w:eastAsia="Times New Roman" w:hAnsi="Arial" w:cs="Arial"/>
          <w:color w:val="000000"/>
        </w:rPr>
        <w:t xml:space="preserve">. While the node that links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to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appears unstable (BS 63, PP 0.75), none of the alternative bootstrap </w:t>
      </w:r>
      <w:proofErr w:type="gramStart"/>
      <w:r w:rsidRPr="00222618">
        <w:rPr>
          <w:rFonts w:ascii="Arial" w:eastAsia="Times New Roman" w:hAnsi="Arial" w:cs="Arial"/>
          <w:color w:val="000000"/>
        </w:rPr>
        <w:t>topologies</w:t>
      </w:r>
      <w:proofErr w:type="gramEnd"/>
      <w:r w:rsidRPr="00222618">
        <w:rPr>
          <w:rFonts w:ascii="Arial" w:eastAsia="Times New Roman" w:hAnsi="Arial" w:cs="Arial"/>
          <w:color w:val="000000"/>
        </w:rPr>
        <w:t xml:space="preserve"> place both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color w:val="000000"/>
        </w:rPr>
        <w:t xml:space="preserve"> species together as a monophyletic clade.</w:t>
      </w:r>
      <w:ins w:id="99" w:author="Author">
        <w:r w:rsidR="00890739">
          <w:rPr>
            <w:rFonts w:ascii="Arial" w:eastAsia="Times New Roman" w:hAnsi="Arial" w:cs="Arial"/>
            <w:color w:val="000000"/>
          </w:rPr>
          <w:t xml:space="preserve"> As previous studies have found (</w:t>
        </w:r>
        <w:proofErr w:type="spellStart"/>
        <w:r w:rsidR="00890739">
          <w:rPr>
            <w:rFonts w:ascii="Arial" w:eastAsia="Times New Roman" w:hAnsi="Arial" w:cs="Arial"/>
            <w:color w:val="000000"/>
          </w:rPr>
          <w:t>Tsagkogeorga</w:t>
        </w:r>
        <w:proofErr w:type="spellEnd"/>
        <w:r w:rsidR="00890739">
          <w:rPr>
            <w:rFonts w:ascii="Arial" w:eastAsia="Times New Roman" w:hAnsi="Arial" w:cs="Arial"/>
            <w:color w:val="000000"/>
          </w:rPr>
          <w:t xml:space="preserve"> et al. 2009, Govindarajan et al. 2011), we did not recover the </w:t>
        </w:r>
        <w:proofErr w:type="spellStart"/>
        <w:r w:rsidR="00890739">
          <w:rPr>
            <w:rFonts w:ascii="Arial" w:eastAsia="Times New Roman" w:hAnsi="Arial" w:cs="Arial"/>
            <w:color w:val="000000"/>
          </w:rPr>
          <w:t>Salpinae</w:t>
        </w:r>
        <w:proofErr w:type="spellEnd"/>
        <w:r w:rsidR="00890739">
          <w:rPr>
            <w:rFonts w:ascii="Arial" w:eastAsia="Times New Roman" w:hAnsi="Arial" w:cs="Arial"/>
            <w:color w:val="000000"/>
          </w:rPr>
          <w:t xml:space="preserve"> as monophyletic, since Cyclosalpinae is </w:t>
        </w:r>
        <w:proofErr w:type="spellStart"/>
        <w:r w:rsidR="00890739">
          <w:rPr>
            <w:rFonts w:ascii="Arial" w:eastAsia="Times New Roman" w:hAnsi="Arial" w:cs="Arial"/>
            <w:color w:val="000000"/>
          </w:rPr>
          <w:t>nested</w:t>
        </w:r>
        <w:proofErr w:type="spellEnd"/>
        <w:r w:rsidR="00890739">
          <w:rPr>
            <w:rFonts w:ascii="Arial" w:eastAsia="Times New Roman" w:hAnsi="Arial" w:cs="Arial"/>
            <w:color w:val="000000"/>
          </w:rPr>
          <w:t xml:space="preserve"> among them.</w:t>
        </w:r>
      </w:ins>
    </w:p>
    <w:p w14:paraId="3A0E3C8F" w14:textId="2689F517" w:rsidR="00013A6C" w:rsidRDefault="00B33C16">
      <w:pPr>
        <w:spacing w:line="480" w:lineRule="auto"/>
        <w:jc w:val="both"/>
        <w:rPr>
          <w:ins w:id="100" w:author="Author"/>
          <w:rFonts w:ascii="Arial" w:eastAsia="Times New Roman" w:hAnsi="Arial" w:cs="Arial"/>
          <w:color w:val="000000"/>
        </w:rPr>
        <w:pPrChange w:id="101" w:author="Author">
          <w:pPr>
            <w:spacing w:line="480" w:lineRule="auto"/>
            <w:ind w:firstLine="720"/>
            <w:jc w:val="both"/>
          </w:pPr>
        </w:pPrChange>
      </w:pPr>
      <w:ins w:id="102" w:author="Author">
        <w:r>
          <w:rPr>
            <w:rFonts w:ascii="Arial" w:eastAsia="Times New Roman" w:hAnsi="Arial" w:cs="Arial"/>
            <w:noProof/>
            <w:color w:val="000000"/>
          </w:rPr>
          <w:lastRenderedPageBreak/>
          <w:drawing>
            <wp:inline distT="0" distB="0" distL="0" distR="0" wp14:anchorId="158C43AE" wp14:editId="25540979">
              <wp:extent cx="5688531" cy="603312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510" cy="6079766"/>
                      </a:xfrm>
                      <a:prstGeom prst="rect">
                        <a:avLst/>
                      </a:prstGeom>
                    </pic:spPr>
                  </pic:pic>
                </a:graphicData>
              </a:graphic>
            </wp:inline>
          </w:drawing>
        </w:r>
      </w:ins>
    </w:p>
    <w:p w14:paraId="3E2FA345" w14:textId="2BE083BB" w:rsidR="00013A6C" w:rsidRPr="00222618" w:rsidRDefault="00013A6C">
      <w:pPr>
        <w:spacing w:line="480" w:lineRule="auto"/>
        <w:jc w:val="both"/>
        <w:rPr>
          <w:rFonts w:ascii="Times New Roman" w:eastAsia="Times New Roman" w:hAnsi="Times New Roman" w:cs="Times New Roman"/>
        </w:rPr>
        <w:pPrChange w:id="103" w:author="Author">
          <w:pPr>
            <w:spacing w:line="480" w:lineRule="auto"/>
            <w:ind w:firstLine="720"/>
            <w:jc w:val="both"/>
          </w:pPr>
        </w:pPrChange>
      </w:pPr>
      <w:ins w:id="104" w:author="Author">
        <w:r>
          <w:rPr>
            <w:rFonts w:ascii="Arial" w:eastAsia="Times New Roman" w:hAnsi="Arial" w:cs="Arial"/>
            <w:color w:val="000000"/>
          </w:rPr>
          <w:t>Figure 3</w:t>
        </w:r>
        <w:del w:id="105" w:author="Author">
          <w:r w:rsidDel="00013A6C">
            <w:rPr>
              <w:rFonts w:ascii="Arial" w:eastAsia="Times New Roman" w:hAnsi="Arial" w:cs="Arial"/>
              <w:color w:val="000000"/>
            </w:rPr>
            <w:delText>2</w:delText>
          </w:r>
        </w:del>
        <w:r>
          <w:rPr>
            <w:rFonts w:ascii="Arial" w:eastAsia="Times New Roman" w:hAnsi="Arial" w:cs="Arial"/>
            <w:color w:val="000000"/>
          </w:rPr>
          <w:t>.</w:t>
        </w:r>
        <w:r w:rsidRPr="00013A6C">
          <w:rPr>
            <w:rFonts w:ascii="Arial" w:eastAsia="Times New Roman" w:hAnsi="Arial" w:cs="Arial"/>
            <w:color w:val="000000"/>
          </w:rPr>
          <w:t xml:space="preserve"> Maximum Likelihood phylogeny. Nodes labeled with bootstrap support. Unlabeled nodes have bootstrap support of 100. Tip labels in bold font are new additions from this study.</w:t>
        </w:r>
      </w:ins>
    </w:p>
    <w:p w14:paraId="37D5A878" w14:textId="607C6D0C"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r>
      <w:del w:id="106" w:author="Author">
        <w:r w:rsidRPr="00222618" w:rsidDel="009C1732">
          <w:rPr>
            <w:rFonts w:ascii="Arial" w:eastAsia="Times New Roman" w:hAnsi="Arial" w:cs="Arial"/>
            <w:color w:val="000000"/>
          </w:rPr>
          <w:delText xml:space="preserve">Moreover, this phylogeny finds strong support for the position of the monophyletic genera </w:delText>
        </w:r>
        <w:r w:rsidRPr="00222618" w:rsidDel="009C1732">
          <w:rPr>
            <w:rFonts w:ascii="Arial" w:eastAsia="Times New Roman" w:hAnsi="Arial" w:cs="Arial"/>
            <w:i/>
            <w:iCs/>
            <w:color w:val="000000"/>
          </w:rPr>
          <w:delText>Pegea</w:delText>
        </w:r>
        <w:r w:rsidRPr="00222618" w:rsidDel="009C1732">
          <w:rPr>
            <w:rFonts w:ascii="Arial" w:eastAsia="Times New Roman" w:hAnsi="Arial" w:cs="Arial"/>
            <w:color w:val="000000"/>
          </w:rPr>
          <w:delText xml:space="preserve"> and </w:delText>
        </w:r>
        <w:r w:rsidRPr="00222618" w:rsidDel="009C1732">
          <w:rPr>
            <w:rFonts w:ascii="Arial" w:eastAsia="Times New Roman" w:hAnsi="Arial" w:cs="Arial"/>
            <w:i/>
            <w:iCs/>
            <w:color w:val="000000"/>
          </w:rPr>
          <w:delText>Thalia</w:delText>
        </w:r>
        <w:r w:rsidRPr="00222618" w:rsidDel="009C1732">
          <w:rPr>
            <w:rFonts w:ascii="Arial" w:eastAsia="Times New Roman" w:hAnsi="Arial" w:cs="Arial"/>
            <w:color w:val="000000"/>
          </w:rPr>
          <w:delText xml:space="preserve">. </w:delText>
        </w:r>
      </w:del>
      <w:r w:rsidRPr="00222618">
        <w:rPr>
          <w:rFonts w:ascii="Arial" w:eastAsia="Times New Roman" w:hAnsi="Arial" w:cs="Arial"/>
          <w:color w:val="000000"/>
        </w:rPr>
        <w:t xml:space="preserve">Contrary to traditional views,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not the most distant relative to other salps nor is closely related to the </w:t>
      </w:r>
      <w:proofErr w:type="spellStart"/>
      <w:r w:rsidRPr="00222618">
        <w:rPr>
          <w:rFonts w:ascii="Arial" w:eastAsia="Times New Roman" w:hAnsi="Arial" w:cs="Arial"/>
          <w:i/>
          <w:iCs/>
          <w:color w:val="000000"/>
        </w:rPr>
        <w:t>Thetys-Soestia</w:t>
      </w:r>
      <w:proofErr w:type="spellEnd"/>
      <w:r w:rsidRPr="00222618">
        <w:rPr>
          <w:rFonts w:ascii="Arial" w:eastAsia="Times New Roman" w:hAnsi="Arial" w:cs="Arial"/>
          <w:color w:val="000000"/>
        </w:rPr>
        <w:t xml:space="preserve"> clade as </w:t>
      </w:r>
      <w:del w:id="107" w:author="Author">
        <w:r w:rsidRPr="00222618" w:rsidDel="00FD4BF2">
          <w:rPr>
            <w:rFonts w:ascii="Arial" w:eastAsia="Times New Roman" w:hAnsi="Arial" w:cs="Arial"/>
            <w:color w:val="000000"/>
          </w:rPr>
          <w:delText>it may appear</w:delText>
        </w:r>
      </w:del>
      <w:ins w:id="108" w:author="Author">
        <w:r w:rsidR="00FD4BF2">
          <w:rPr>
            <w:rFonts w:ascii="Arial" w:eastAsia="Times New Roman" w:hAnsi="Arial" w:cs="Arial"/>
            <w:color w:val="000000"/>
          </w:rPr>
          <w:t>it appears in</w:t>
        </w:r>
      </w:ins>
      <w:r w:rsidRPr="00222618">
        <w:rPr>
          <w:rFonts w:ascii="Arial" w:eastAsia="Times New Roman" w:hAnsi="Arial" w:cs="Arial"/>
          <w:color w:val="000000"/>
        </w:rPr>
        <w:t xml:space="preserve"> </w:t>
      </w:r>
      <w:del w:id="109" w:author="Author">
        <w:r w:rsidRPr="00222618" w:rsidDel="00FD4BF2">
          <w:rPr>
            <w:rFonts w:ascii="Arial" w:eastAsia="Times New Roman" w:hAnsi="Arial" w:cs="Arial"/>
            <w:color w:val="000000"/>
          </w:rPr>
          <w:delText xml:space="preserve">from </w:delText>
        </w:r>
      </w:del>
      <w:r w:rsidRPr="00222618">
        <w:rPr>
          <w:rFonts w:ascii="Arial" w:eastAsia="Times New Roman" w:hAnsi="Arial" w:cs="Arial"/>
          <w:color w:val="000000"/>
        </w:rPr>
        <w:t xml:space="preserve">the </w:t>
      </w:r>
      <w:del w:id="110" w:author="Author">
        <w:r w:rsidRPr="00222618" w:rsidDel="00FD4BF2">
          <w:rPr>
            <w:rFonts w:ascii="Arial" w:eastAsia="Times New Roman" w:hAnsi="Arial" w:cs="Arial"/>
            <w:color w:val="000000"/>
          </w:rPr>
          <w:delText xml:space="preserve">poorly </w:delText>
        </w:r>
      </w:del>
      <w:ins w:id="111" w:author="Author">
        <w:r w:rsidR="00FD4BF2">
          <w:rPr>
            <w:rFonts w:ascii="Arial" w:eastAsia="Times New Roman" w:hAnsi="Arial" w:cs="Arial"/>
            <w:color w:val="000000"/>
          </w:rPr>
          <w:t>partially</w:t>
        </w:r>
        <w:r w:rsidR="00FD4BF2" w:rsidRPr="00222618">
          <w:rPr>
            <w:rFonts w:ascii="Arial" w:eastAsia="Times New Roman" w:hAnsi="Arial" w:cs="Arial"/>
            <w:color w:val="000000"/>
          </w:rPr>
          <w:t xml:space="preserve"> </w:t>
        </w:r>
      </w:ins>
      <w:r w:rsidRPr="00222618">
        <w:rPr>
          <w:rFonts w:ascii="Arial" w:eastAsia="Times New Roman" w:hAnsi="Arial" w:cs="Arial"/>
          <w:color w:val="000000"/>
        </w:rPr>
        <w:t xml:space="preserve">supported nodes in Govindarajan et al. (2011). </w:t>
      </w:r>
      <w:r w:rsidRPr="00222618">
        <w:rPr>
          <w:rFonts w:ascii="Arial" w:eastAsia="Times New Roman" w:hAnsi="Arial" w:cs="Arial"/>
          <w:i/>
          <w:iCs/>
          <w:color w:val="000000"/>
        </w:rPr>
        <w:t>Pegea</w:t>
      </w:r>
      <w:r w:rsidRPr="00222618">
        <w:rPr>
          <w:rFonts w:ascii="Arial" w:eastAsia="Times New Roman" w:hAnsi="Arial" w:cs="Arial"/>
          <w:color w:val="000000"/>
        </w:rPr>
        <w:t xml:space="preserve"> appears to be sister to the clade containing </w:t>
      </w:r>
      <w:r w:rsidRPr="00222618">
        <w:rPr>
          <w:rFonts w:ascii="Arial" w:eastAsia="Times New Roman" w:hAnsi="Arial" w:cs="Arial"/>
          <w:color w:val="000000"/>
        </w:rPr>
        <w:lastRenderedPageBreak/>
        <w:t xml:space="preserve">all other salps excluding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(BS </w:t>
      </w:r>
      <w:del w:id="112" w:author="Author">
        <w:r w:rsidRPr="00222618" w:rsidDel="005F0CAA">
          <w:rPr>
            <w:rFonts w:ascii="Arial" w:eastAsia="Times New Roman" w:hAnsi="Arial" w:cs="Arial"/>
            <w:color w:val="000000"/>
          </w:rPr>
          <w:delText>100</w:delText>
        </w:r>
      </w:del>
      <w:ins w:id="113" w:author="Author">
        <w:r w:rsidR="005F0CAA">
          <w:rPr>
            <w:rFonts w:ascii="Arial" w:eastAsia="Times New Roman" w:hAnsi="Arial" w:cs="Arial"/>
            <w:color w:val="000000"/>
          </w:rPr>
          <w:t>79</w:t>
        </w:r>
      </w:ins>
      <w:r w:rsidRPr="00222618">
        <w:rPr>
          <w:rFonts w:ascii="Arial" w:eastAsia="Times New Roman" w:hAnsi="Arial" w:cs="Arial"/>
          <w:color w:val="000000"/>
        </w:rPr>
        <w:t xml:space="preserve">, PP </w:t>
      </w:r>
      <w:ins w:id="114" w:author="Author">
        <w:r w:rsidR="005F0CAA">
          <w:rPr>
            <w:rFonts w:ascii="Arial" w:eastAsia="Times New Roman" w:hAnsi="Arial" w:cs="Arial"/>
            <w:color w:val="000000"/>
          </w:rPr>
          <w:t>0.6</w:t>
        </w:r>
      </w:ins>
      <w:del w:id="115" w:author="Author">
        <w:r w:rsidRPr="00222618" w:rsidDel="005F0CAA">
          <w:rPr>
            <w:rFonts w:ascii="Arial" w:eastAsia="Times New Roman" w:hAnsi="Arial" w:cs="Arial"/>
            <w:color w:val="000000"/>
          </w:rPr>
          <w:delText>1</w:delText>
        </w:r>
      </w:del>
      <w:r w:rsidRPr="00222618">
        <w:rPr>
          <w:rFonts w:ascii="Arial" w:eastAsia="Times New Roman" w:hAnsi="Arial" w:cs="Arial"/>
          <w:color w:val="000000"/>
        </w:rPr>
        <w:t xml:space="preserve">). In addition,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not the closest relative of </w:t>
      </w:r>
      <w:r w:rsidRPr="00222618">
        <w:rPr>
          <w:rFonts w:ascii="Arial" w:eastAsia="Times New Roman" w:hAnsi="Arial" w:cs="Arial"/>
          <w:i/>
          <w:iCs/>
          <w:color w:val="000000"/>
        </w:rPr>
        <w:t>Iasis cylindrica (</w:t>
      </w:r>
      <w:r w:rsidRPr="00222618">
        <w:rPr>
          <w:rFonts w:ascii="Arial" w:eastAsia="Times New Roman" w:hAnsi="Arial" w:cs="Arial"/>
          <w:color w:val="000000"/>
        </w:rPr>
        <w:t xml:space="preserve">formerly known as </w:t>
      </w:r>
      <w:proofErr w:type="spellStart"/>
      <w:r w:rsidRPr="00222618">
        <w:rPr>
          <w:rFonts w:ascii="Arial" w:eastAsia="Times New Roman" w:hAnsi="Arial" w:cs="Arial"/>
          <w:i/>
          <w:iCs/>
          <w:color w:val="000000"/>
        </w:rPr>
        <w:t>Weelia</w:t>
      </w:r>
      <w:proofErr w:type="spellEnd"/>
      <w:r w:rsidRPr="00222618">
        <w:rPr>
          <w:rFonts w:ascii="Arial" w:eastAsia="Times New Roman" w:hAnsi="Arial" w:cs="Arial"/>
          <w:i/>
          <w:iCs/>
          <w:color w:val="000000"/>
        </w:rPr>
        <w:t xml:space="preserve"> cylindrica</w:t>
      </w:r>
      <w:r w:rsidRPr="00222618">
        <w:rPr>
          <w:rFonts w:ascii="Arial" w:eastAsia="Times New Roman" w:hAnsi="Arial" w:cs="Arial"/>
          <w:color w:val="000000"/>
        </w:rPr>
        <w:t xml:space="preserve">) as indicated in the partially supported node (PP 0.71) in Govindarajan et al. (2011), but instead, it appears to be sister to the clade containing all other salps excluding </w:t>
      </w:r>
      <w:r w:rsidRPr="00222618">
        <w:rPr>
          <w:rFonts w:ascii="Arial" w:eastAsia="Times New Roman" w:hAnsi="Arial" w:cs="Arial"/>
          <w:i/>
          <w:iCs/>
          <w:color w:val="000000"/>
        </w:rPr>
        <w:t xml:space="preserve">I.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i/>
          <w:iCs/>
          <w:color w:val="000000"/>
        </w:rPr>
        <w:t xml:space="preserve">, Pegea,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color w:val="000000"/>
        </w:rPr>
        <w:t xml:space="preserve"> (BS </w:t>
      </w:r>
      <w:del w:id="116" w:author="Author">
        <w:r w:rsidRPr="00222618" w:rsidDel="005F0CAA">
          <w:rPr>
            <w:rFonts w:ascii="Arial" w:eastAsia="Times New Roman" w:hAnsi="Arial" w:cs="Arial"/>
            <w:color w:val="000000"/>
          </w:rPr>
          <w:delText>100</w:delText>
        </w:r>
      </w:del>
      <w:ins w:id="117" w:author="Author">
        <w:r w:rsidR="005F0CAA">
          <w:rPr>
            <w:rFonts w:ascii="Arial" w:eastAsia="Times New Roman" w:hAnsi="Arial" w:cs="Arial"/>
            <w:color w:val="000000"/>
          </w:rPr>
          <w:t>84</w:t>
        </w:r>
      </w:ins>
      <w:r w:rsidRPr="00222618">
        <w:rPr>
          <w:rFonts w:ascii="Arial" w:eastAsia="Times New Roman" w:hAnsi="Arial" w:cs="Arial"/>
          <w:color w:val="000000"/>
        </w:rPr>
        <w:t xml:space="preserve">, PP </w:t>
      </w:r>
      <w:ins w:id="118" w:author="Author">
        <w:r w:rsidR="005F0CAA">
          <w:rPr>
            <w:rFonts w:ascii="Arial" w:eastAsia="Times New Roman" w:hAnsi="Arial" w:cs="Arial"/>
            <w:color w:val="000000"/>
          </w:rPr>
          <w:t>0.69</w:t>
        </w:r>
      </w:ins>
      <w:del w:id="119" w:author="Author">
        <w:r w:rsidRPr="00222618" w:rsidDel="005F0CAA">
          <w:rPr>
            <w:rFonts w:ascii="Arial" w:eastAsia="Times New Roman" w:hAnsi="Arial" w:cs="Arial"/>
            <w:color w:val="000000"/>
          </w:rPr>
          <w:delText>1</w:delText>
        </w:r>
      </w:del>
      <w:r w:rsidRPr="00222618">
        <w:rPr>
          <w:rFonts w:ascii="Arial" w:eastAsia="Times New Roman" w:hAnsi="Arial" w:cs="Arial"/>
          <w:color w:val="000000"/>
        </w:rPr>
        <w:t>). These phylogenetic findings</w:t>
      </w:r>
      <w:ins w:id="120" w:author="Author">
        <w:r w:rsidR="00F76AF7">
          <w:rPr>
            <w:rFonts w:ascii="Arial" w:eastAsia="Times New Roman" w:hAnsi="Arial" w:cs="Arial"/>
            <w:color w:val="000000"/>
          </w:rPr>
          <w:t xml:space="preserve"> may</w:t>
        </w:r>
      </w:ins>
      <w:r w:rsidRPr="00222618">
        <w:rPr>
          <w:rFonts w:ascii="Arial" w:eastAsia="Times New Roman" w:hAnsi="Arial" w:cs="Arial"/>
          <w:color w:val="000000"/>
        </w:rPr>
        <w:t xml:space="preserve"> have important implications for the evolutionary history of salp colony architecture.</w:t>
      </w:r>
    </w:p>
    <w:p w14:paraId="1AACD8F1" w14:textId="07F9F600"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main alternative topologies found among bootstrap replicates comprise alternations of relationships (1) within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with low support; (2) with the shifting position of </w:t>
      </w:r>
      <w:r w:rsidRPr="00222618">
        <w:rPr>
          <w:rFonts w:ascii="Arial" w:eastAsia="Times New Roman" w:hAnsi="Arial" w:cs="Arial"/>
          <w:i/>
          <w:iCs/>
          <w:color w:val="000000"/>
        </w:rPr>
        <w:t xml:space="preserve">I.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color w:val="000000"/>
        </w:rPr>
        <w:t xml:space="preserve"> as sister to </w:t>
      </w:r>
      <w:r w:rsidRPr="00222618">
        <w:rPr>
          <w:rFonts w:ascii="Arial" w:eastAsia="Times New Roman" w:hAnsi="Arial" w:cs="Arial"/>
          <w:i/>
          <w:iCs/>
          <w:color w:val="000000"/>
        </w:rPr>
        <w:t>Pegea</w:t>
      </w:r>
      <w:r w:rsidRPr="00222618">
        <w:rPr>
          <w:rFonts w:ascii="Arial" w:eastAsia="Times New Roman" w:hAnsi="Arial" w:cs="Arial"/>
          <w:color w:val="000000"/>
        </w:rPr>
        <w:t xml:space="preserve">, or as an outgroup to the clade containing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r w:rsidRPr="00222618">
        <w:rPr>
          <w:rFonts w:ascii="Arial" w:eastAsia="Times New Roman" w:hAnsi="Arial" w:cs="Arial"/>
          <w:i/>
          <w:iCs/>
          <w:color w:val="000000"/>
        </w:rPr>
        <w:t>Salpa</w:t>
      </w:r>
      <w:r w:rsidRPr="00222618">
        <w:rPr>
          <w:rFonts w:ascii="Arial" w:eastAsia="Times New Roman" w:hAnsi="Arial" w:cs="Arial"/>
          <w:color w:val="000000"/>
        </w:rPr>
        <w:t>;</w:t>
      </w:r>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(3) alternative relationships where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sister to </w:t>
      </w:r>
      <w:r w:rsidRPr="00222618">
        <w:rPr>
          <w:rFonts w:ascii="Arial" w:eastAsia="Times New Roman" w:hAnsi="Arial" w:cs="Arial"/>
          <w:i/>
          <w:iCs/>
          <w:color w:val="000000"/>
        </w:rPr>
        <w:t>I. cylindrica</w:t>
      </w:r>
      <w:r w:rsidRPr="00222618">
        <w:rPr>
          <w:rFonts w:ascii="Arial" w:eastAsia="Times New Roman" w:hAnsi="Arial" w:cs="Arial"/>
          <w:color w:val="000000"/>
        </w:rPr>
        <w:t xml:space="preserve">, or appears as a closer relative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than </w:t>
      </w:r>
      <w:r w:rsidRPr="00222618">
        <w:rPr>
          <w:rFonts w:ascii="Arial" w:eastAsia="Times New Roman" w:hAnsi="Arial" w:cs="Arial"/>
          <w:i/>
          <w:iCs/>
          <w:color w:val="000000"/>
        </w:rPr>
        <w:t xml:space="preserve">I. cylindrica; </w:t>
      </w:r>
      <w:r w:rsidRPr="00222618">
        <w:rPr>
          <w:rFonts w:ascii="Arial" w:eastAsia="Times New Roman" w:hAnsi="Arial" w:cs="Arial"/>
          <w:color w:val="000000"/>
        </w:rPr>
        <w:t xml:space="preserve">and (4) with the shifting position of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as sister to </w:t>
      </w:r>
      <w:r w:rsidRPr="00222618">
        <w:rPr>
          <w:rFonts w:ascii="Arial" w:eastAsia="Times New Roman" w:hAnsi="Arial" w:cs="Arial"/>
          <w:i/>
          <w:iCs/>
          <w:color w:val="000000"/>
        </w:rPr>
        <w:t>Brooksia</w:t>
      </w:r>
      <w:r w:rsidRPr="00222618">
        <w:rPr>
          <w:rFonts w:ascii="Arial" w:eastAsia="Times New Roman" w:hAnsi="Arial" w:cs="Arial"/>
          <w:color w:val="000000"/>
        </w:rPr>
        <w:t xml:space="preserve"> instead of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w:t>
      </w:r>
      <w:ins w:id="121" w:author="Author">
        <w:r w:rsidR="0092471C">
          <w:rPr>
            <w:rFonts w:ascii="Arial" w:eastAsia="Times New Roman" w:hAnsi="Arial" w:cs="Arial"/>
            <w:color w:val="000000"/>
          </w:rPr>
          <w:t xml:space="preserve">Since both </w:t>
        </w:r>
        <w:r w:rsidR="0092471C" w:rsidRPr="00C51116">
          <w:rPr>
            <w:rFonts w:ascii="Arial" w:eastAsia="Times New Roman" w:hAnsi="Arial" w:cs="Arial"/>
            <w:i/>
            <w:iCs/>
            <w:color w:val="000000"/>
            <w:rPrChange w:id="122" w:author="Author">
              <w:rPr>
                <w:rFonts w:ascii="Arial" w:eastAsia="Times New Roman" w:hAnsi="Arial" w:cs="Arial"/>
                <w:color w:val="000000"/>
              </w:rPr>
            </w:rPrChange>
          </w:rPr>
          <w:t>Brooksia</w:t>
        </w:r>
        <w:r w:rsidR="0092471C">
          <w:rPr>
            <w:rFonts w:ascii="Arial" w:eastAsia="Times New Roman" w:hAnsi="Arial" w:cs="Arial"/>
            <w:color w:val="000000"/>
          </w:rPr>
          <w:t xml:space="preserve"> and </w:t>
        </w:r>
        <w:proofErr w:type="spellStart"/>
        <w:r w:rsidR="0092471C" w:rsidRPr="00C51116">
          <w:rPr>
            <w:rFonts w:ascii="Arial" w:eastAsia="Times New Roman" w:hAnsi="Arial" w:cs="Arial"/>
            <w:i/>
            <w:iCs/>
            <w:color w:val="000000"/>
            <w:rPrChange w:id="123" w:author="Author">
              <w:rPr>
                <w:rFonts w:ascii="Arial" w:eastAsia="Times New Roman" w:hAnsi="Arial" w:cs="Arial"/>
                <w:color w:val="000000"/>
              </w:rPr>
            </w:rPrChange>
          </w:rPr>
          <w:t>Ritteriella</w:t>
        </w:r>
        <w:proofErr w:type="spellEnd"/>
        <w:r w:rsidR="0092471C">
          <w:rPr>
            <w:rFonts w:ascii="Arial" w:eastAsia="Times New Roman" w:hAnsi="Arial" w:cs="Arial"/>
            <w:color w:val="000000"/>
          </w:rPr>
          <w:t xml:space="preserve"> have a bipinnate colony architecture and are sister taxa to each other, w</w:t>
        </w:r>
      </w:ins>
      <w:del w:id="124" w:author="Author">
        <w:r w:rsidRPr="00222618" w:rsidDel="0092471C">
          <w:rPr>
            <w:rFonts w:ascii="Arial" w:eastAsia="Times New Roman" w:hAnsi="Arial" w:cs="Arial"/>
            <w:color w:val="000000"/>
          </w:rPr>
          <w:delText>W</w:delText>
        </w:r>
      </w:del>
      <w:r w:rsidRPr="00222618">
        <w:rPr>
          <w:rFonts w:ascii="Arial" w:eastAsia="Times New Roman" w:hAnsi="Arial" w:cs="Arial"/>
          <w:color w:val="000000"/>
        </w:rPr>
        <w:t xml:space="preserve">e </w:t>
      </w:r>
      <w:proofErr w:type="gramStart"/>
      <w:r w:rsidRPr="00222618">
        <w:rPr>
          <w:rFonts w:ascii="Arial" w:eastAsia="Times New Roman" w:hAnsi="Arial" w:cs="Arial"/>
          <w:color w:val="000000"/>
        </w:rPr>
        <w:t>predict</w:t>
      </w:r>
      <w:proofErr w:type="gramEnd"/>
      <w:r w:rsidRPr="00222618">
        <w:rPr>
          <w:rFonts w:ascii="Arial" w:eastAsia="Times New Roman" w:hAnsi="Arial" w:cs="Arial"/>
          <w:color w:val="000000"/>
        </w:rPr>
        <w:t xml:space="preserve"> that the marginal topological uncertainty around these variants has little to no impact on the evolutionary history of colonial architecture in salps, and therefore it was not incorporated into the main analyses.</w:t>
      </w:r>
    </w:p>
    <w:p w14:paraId="740B44C1" w14:textId="29C4BD1F" w:rsidR="00222618" w:rsidRPr="00222618" w:rsidRDefault="00013A6C" w:rsidP="00222618">
      <w:pPr>
        <w:spacing w:line="480" w:lineRule="auto"/>
        <w:jc w:val="both"/>
        <w:rPr>
          <w:rFonts w:ascii="Times New Roman" w:eastAsia="Times New Roman" w:hAnsi="Times New Roman" w:cs="Times New Roman"/>
        </w:rPr>
      </w:pPr>
      <w:ins w:id="125" w:author="Author">
        <w:r w:rsidRPr="00222618">
          <w:rPr>
            <w:noProof/>
          </w:rPr>
          <w:lastRenderedPageBreak/>
          <w:drawing>
            <wp:inline distT="0" distB="0" distL="0" distR="0" wp14:anchorId="7B98075B" wp14:editId="5DA64790">
              <wp:extent cx="5943600" cy="4475480"/>
              <wp:effectExtent l="0" t="0" r="0" b="0"/>
              <wp:docPr id="7" name="Picture 7"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plan,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ins>
      <w:del w:id="126" w:author="Author">
        <w:r w:rsidR="00222618" w:rsidRPr="00222618" w:rsidDel="007E3138">
          <w:rPr>
            <w:noProof/>
          </w:rPr>
          <w:drawing>
            <wp:inline distT="0" distB="0" distL="0" distR="0" wp14:anchorId="6AF82006" wp14:editId="729EB225">
              <wp:extent cx="5943600" cy="4475480"/>
              <wp:effectExtent l="0" t="0" r="0" b="0"/>
              <wp:docPr id="3" name="Picture 3"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plan,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del>
    </w:p>
    <w:p w14:paraId="59267AAD" w14:textId="0E8AC250"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w:t>
      </w:r>
      <w:ins w:id="127" w:author="Author">
        <w:r w:rsidR="00013A6C">
          <w:rPr>
            <w:rFonts w:ascii="Arial" w:eastAsia="Times New Roman" w:hAnsi="Arial" w:cs="Arial"/>
            <w:color w:val="000000"/>
          </w:rPr>
          <w:t>4</w:t>
        </w:r>
      </w:ins>
      <w:del w:id="128" w:author="Author">
        <w:r w:rsidRPr="00222618" w:rsidDel="00013A6C">
          <w:rPr>
            <w:rFonts w:ascii="Arial" w:eastAsia="Times New Roman" w:hAnsi="Arial" w:cs="Arial"/>
            <w:color w:val="000000"/>
          </w:rPr>
          <w:delText>2</w:delText>
        </w:r>
      </w:del>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Bayesian time tree inferred from 18S sequences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and constrained to be congruent with the ML phylogeny in SM Figure 1. Branch lengths are estimated using a relaxed molecular clock. Bolded tips correspond to new sequences produced in this study. Outgroups have been removed to facilitate visualization of salp relationships. Bootstrap support of important intermediate and deep nodes indicated with colored circles.</w:t>
      </w:r>
      <w:ins w:id="129" w:author="Author">
        <w:r w:rsidR="00736CD5">
          <w:rPr>
            <w:rFonts w:ascii="Arial" w:eastAsia="Times New Roman" w:hAnsi="Arial" w:cs="Arial"/>
            <w:color w:val="000000"/>
          </w:rPr>
          <w:t xml:space="preserve"> Scale bar for phylogenetic distance expressed in nucleotide substitution units.</w:t>
        </w:r>
      </w:ins>
    </w:p>
    <w:p w14:paraId="4C01CAD5" w14:textId="3DA1066C" w:rsidR="00222618" w:rsidRPr="00222618"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i/>
          <w:iCs/>
          <w:color w:val="000000"/>
        </w:rPr>
        <w:t xml:space="preserve">Evolutionary history of salp colony architecture – </w:t>
      </w:r>
      <w:r w:rsidRPr="00222618">
        <w:rPr>
          <w:rFonts w:ascii="Arial" w:eastAsia="Times New Roman" w:hAnsi="Arial" w:cs="Arial"/>
          <w:color w:val="000000"/>
        </w:rPr>
        <w:t xml:space="preserve">We used a Bayesian ancestral state reconstruction analysis of salp colony architecture (coded as a categorical character) using an OMM matrix to reveal the evolutionary history of this complex trait </w:t>
      </w:r>
      <w:r w:rsidRPr="00222618">
        <w:rPr>
          <w:rFonts w:ascii="Arial" w:eastAsia="Times New Roman" w:hAnsi="Arial" w:cs="Arial"/>
          <w:color w:val="000000"/>
        </w:rPr>
        <w:lastRenderedPageBreak/>
        <w:t xml:space="preserve">(Fig. </w:t>
      </w:r>
      <w:ins w:id="130" w:author="Author">
        <w:r w:rsidR="002B5D1C">
          <w:rPr>
            <w:rFonts w:ascii="Arial" w:eastAsia="Times New Roman" w:hAnsi="Arial" w:cs="Arial"/>
            <w:color w:val="000000"/>
          </w:rPr>
          <w:t>5</w:t>
        </w:r>
      </w:ins>
      <w:del w:id="131" w:author="Author">
        <w:r w:rsidRPr="00222618" w:rsidDel="002B5D1C">
          <w:rPr>
            <w:rFonts w:ascii="Arial" w:eastAsia="Times New Roman" w:hAnsi="Arial" w:cs="Arial"/>
            <w:color w:val="000000"/>
          </w:rPr>
          <w:delText>3</w:delText>
        </w:r>
      </w:del>
      <w:r w:rsidRPr="00222618">
        <w:rPr>
          <w:rFonts w:ascii="Arial" w:eastAsia="Times New Roman" w:hAnsi="Arial" w:cs="Arial"/>
          <w:color w:val="000000"/>
        </w:rPr>
        <w:t xml:space="preserve">). We find that the most likely state of the most </w:t>
      </w:r>
      <w:ins w:id="132" w:author="Author">
        <w:r w:rsidR="0092471C">
          <w:rPr>
            <w:rFonts w:ascii="Arial" w:eastAsia="Times New Roman" w:hAnsi="Arial" w:cs="Arial"/>
            <w:color w:val="000000"/>
          </w:rPr>
          <w:t>r</w:t>
        </w:r>
      </w:ins>
      <w:del w:id="133" w:author="Author">
        <w:r w:rsidRPr="00222618" w:rsidDel="0092471C">
          <w:rPr>
            <w:rFonts w:ascii="Arial" w:eastAsia="Times New Roman" w:hAnsi="Arial" w:cs="Arial"/>
            <w:color w:val="000000"/>
          </w:rPr>
          <w:delText>p</w:delText>
        </w:r>
      </w:del>
      <w:r w:rsidRPr="00222618">
        <w:rPr>
          <w:rFonts w:ascii="Arial" w:eastAsia="Times New Roman" w:hAnsi="Arial" w:cs="Arial"/>
          <w:color w:val="000000"/>
        </w:rPr>
        <w:t>e</w:t>
      </w:r>
      <w:del w:id="134" w:author="Author">
        <w:r w:rsidRPr="00222618" w:rsidDel="0092471C">
          <w:rPr>
            <w:rFonts w:ascii="Arial" w:eastAsia="Times New Roman" w:hAnsi="Arial" w:cs="Arial"/>
            <w:color w:val="000000"/>
          </w:rPr>
          <w:delText>r</w:delText>
        </w:r>
      </w:del>
      <w:r w:rsidRPr="00222618">
        <w:rPr>
          <w:rFonts w:ascii="Arial" w:eastAsia="Times New Roman" w:hAnsi="Arial" w:cs="Arial"/>
          <w:color w:val="000000"/>
        </w:rPr>
        <w:t xml:space="preserve">cent common ancestor of salps is the oblique chain architecture (PP 0.95), with a marginal PP (0.04) of being linear. This ancestral oblique architecture is then retained in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From this ancestral state, we observe the independent evolution of the linear colony architecture in three lineages including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i/>
          <w:iCs/>
          <w:color w:val="000000"/>
        </w:rPr>
        <w:t xml:space="preserve">, S. </w:t>
      </w:r>
      <w:proofErr w:type="spellStart"/>
      <w:r w:rsidRPr="00222618">
        <w:rPr>
          <w:rFonts w:ascii="Arial" w:eastAsia="Times New Roman" w:hAnsi="Arial" w:cs="Arial"/>
          <w:i/>
          <w:iCs/>
          <w:color w:val="000000"/>
        </w:rPr>
        <w:t>zonaria</w:t>
      </w:r>
      <w:proofErr w:type="spellEnd"/>
      <w:r w:rsidRPr="00222618">
        <w:rPr>
          <w:rFonts w:ascii="Arial" w:eastAsia="Times New Roman" w:hAnsi="Arial" w:cs="Arial"/>
          <w:color w:val="000000"/>
        </w:rPr>
        <w:t xml:space="preserve">, and the ancestor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This linear architecture is then retained in the genera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Iasis</w:t>
      </w:r>
      <w:r w:rsidRPr="00222618">
        <w:rPr>
          <w:rFonts w:ascii="Arial" w:eastAsia="Times New Roman" w:hAnsi="Arial" w:cs="Arial"/>
          <w:color w:val="000000"/>
        </w:rPr>
        <w:t xml:space="preserve">. A fourth independent evolution of linear architecture is partially supported (PP 0.34)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in the scenario where its common ancestor with </w:t>
      </w:r>
      <w:r w:rsidRPr="00222618">
        <w:rPr>
          <w:rFonts w:ascii="Arial" w:eastAsia="Times New Roman" w:hAnsi="Arial" w:cs="Arial"/>
          <w:i/>
          <w:iCs/>
          <w:color w:val="000000"/>
        </w:rPr>
        <w:t>Brooksia rostrata</w:t>
      </w:r>
      <w:r w:rsidRPr="00222618">
        <w:rPr>
          <w:rFonts w:ascii="Arial" w:eastAsia="Times New Roman" w:hAnsi="Arial" w:cs="Arial"/>
          <w:color w:val="000000"/>
        </w:rPr>
        <w:t xml:space="preserve"> is reconstructed as bipinnate, followed by the secondary loss of the bipinnate architecture back to a linear form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Thus, the bipinnate architecture has either evolved twice independently (in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and in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with a PP of 0.68) or once (PP 0.32) and then lost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w:t>
      </w:r>
    </w:p>
    <w:p w14:paraId="343D2520" w14:textId="2B67E67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The dorsoventral zooid rotation mechanism that gives rise to oblique and linear chains is lost twice independently, once in the lineage leading to </w:t>
      </w:r>
      <w:r w:rsidRPr="00222618">
        <w:rPr>
          <w:rFonts w:ascii="Arial" w:eastAsia="Times New Roman" w:hAnsi="Arial" w:cs="Arial"/>
          <w:i/>
          <w:iCs/>
          <w:color w:val="000000"/>
        </w:rPr>
        <w:t>Pegea</w:t>
      </w:r>
      <w:r w:rsidRPr="00222618">
        <w:rPr>
          <w:rFonts w:ascii="Arial" w:eastAsia="Times New Roman" w:hAnsi="Arial" w:cs="Arial"/>
          <w:color w:val="000000"/>
        </w:rPr>
        <w:t xml:space="preserve"> spp. (PP 0.95), and again in the lineage leading to the ancestor of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From this latter hypothetically transversal-chained ancestor, the helical architecture evolved once in the lineage leading to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with the gain of stolon twisting. On the other hand, its sister lineage evolved the whorl architecture via the continuous growth mode of developing blastozooids and the development of peduncles, leading to the common ancestor of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(PP 0.98). Several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t>
      </w:r>
      <w:r w:rsidRPr="00222618">
        <w:rPr>
          <w:rFonts w:ascii="Arial" w:eastAsia="Times New Roman" w:hAnsi="Arial" w:cs="Arial"/>
          <w:i/>
          <w:iCs/>
          <w:color w:val="000000"/>
        </w:rPr>
        <w:t xml:space="preserve">Cyclosalpa affinis,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color w:val="000000"/>
        </w:rPr>
        <w:t xml:space="preserve">) retain this whorl architecture, while the common ancestor of the subclade containing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 pinnata</w:t>
      </w:r>
      <w:r w:rsidRPr="00222618">
        <w:rPr>
          <w:rFonts w:ascii="Arial" w:eastAsia="Times New Roman" w:hAnsi="Arial" w:cs="Arial"/>
          <w:color w:val="000000"/>
        </w:rPr>
        <w:t xml:space="preserve"> </w:t>
      </w:r>
      <w:r w:rsidRPr="00222618">
        <w:rPr>
          <w:rFonts w:ascii="Arial" w:eastAsia="Times New Roman" w:hAnsi="Arial" w:cs="Arial"/>
          <w:color w:val="000000"/>
        </w:rPr>
        <w:lastRenderedPageBreak/>
        <w:t>evolved from a whorl architecture to a cluster form (PP 0.92) through the loss of attachment between serial neighbors.</w:t>
      </w:r>
    </w:p>
    <w:p w14:paraId="28C61425" w14:textId="74EA0425" w:rsidR="00222618" w:rsidRPr="00222618" w:rsidRDefault="002037E4" w:rsidP="00222618">
      <w:pPr>
        <w:spacing w:line="480" w:lineRule="auto"/>
        <w:jc w:val="both"/>
        <w:rPr>
          <w:rFonts w:ascii="Times New Roman" w:eastAsia="Times New Roman" w:hAnsi="Times New Roman" w:cs="Times New Roman"/>
        </w:rPr>
      </w:pPr>
      <w:ins w:id="135" w:author="Author">
        <w:r>
          <w:rPr>
            <w:noProof/>
          </w:rPr>
          <w:drawing>
            <wp:inline distT="0" distB="0" distL="0" distR="0" wp14:anchorId="50ADF6F4" wp14:editId="39FD3431">
              <wp:extent cx="5943600" cy="604901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ins>
      <w:del w:id="136" w:author="Author">
        <w:r w:rsidR="00222618" w:rsidRPr="00222618" w:rsidDel="002037E4">
          <w:rPr>
            <w:noProof/>
          </w:rPr>
          <w:drawing>
            <wp:inline distT="0" distB="0" distL="0" distR="0" wp14:anchorId="4BF186AE" wp14:editId="528CEA83">
              <wp:extent cx="5702935" cy="5775325"/>
              <wp:effectExtent l="0" t="0" r="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2935" cy="5775325"/>
                      </a:xfrm>
                      <a:prstGeom prst="rect">
                        <a:avLst/>
                      </a:prstGeom>
                      <a:noFill/>
                      <a:ln>
                        <a:noFill/>
                      </a:ln>
                    </pic:spPr>
                  </pic:pic>
                </a:graphicData>
              </a:graphic>
            </wp:inline>
          </w:drawing>
        </w:r>
      </w:del>
    </w:p>
    <w:p w14:paraId="51FF88E9" w14:textId="16BC6E86"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w:t>
      </w:r>
      <w:ins w:id="137" w:author="Author">
        <w:r w:rsidR="00B33C16">
          <w:rPr>
            <w:rFonts w:ascii="Arial" w:eastAsia="Times New Roman" w:hAnsi="Arial" w:cs="Arial"/>
            <w:color w:val="000000"/>
          </w:rPr>
          <w:t>5</w:t>
        </w:r>
      </w:ins>
      <w:del w:id="138" w:author="Author">
        <w:r w:rsidRPr="00222618" w:rsidDel="00B33C16">
          <w:rPr>
            <w:rFonts w:ascii="Arial" w:eastAsia="Times New Roman" w:hAnsi="Arial" w:cs="Arial"/>
            <w:color w:val="000000"/>
          </w:rPr>
          <w:delText>3</w:delText>
        </w:r>
      </w:del>
      <w:r w:rsidRPr="00222618">
        <w:rPr>
          <w:rFonts w:ascii="Arial" w:eastAsia="Times New Roman" w:hAnsi="Arial" w:cs="Arial"/>
          <w:color w:val="000000"/>
        </w:rPr>
        <w:t xml:space="preserve">. Bayesian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time tree pruned to display only one representative of each salp species. Species tips are labeled with colored circles indicating their observed colonial architecture. Some species are labeled with an </w:t>
      </w:r>
      <w:proofErr w:type="gramStart"/>
      <w:r w:rsidRPr="00C51116">
        <w:rPr>
          <w:rFonts w:ascii="Arial" w:eastAsia="Times New Roman" w:hAnsi="Arial" w:cs="Arial"/>
          <w:i/>
          <w:iCs/>
          <w:color w:val="000000"/>
          <w:rPrChange w:id="139" w:author="Author">
            <w:rPr>
              <w:rFonts w:ascii="Arial" w:eastAsia="Times New Roman" w:hAnsi="Arial" w:cs="Arial"/>
              <w:color w:val="000000"/>
            </w:rPr>
          </w:rPrChange>
        </w:rPr>
        <w:t>in situ</w:t>
      </w:r>
      <w:proofErr w:type="gramEnd"/>
      <w:r w:rsidRPr="00222618">
        <w:rPr>
          <w:rFonts w:ascii="Arial" w:eastAsia="Times New Roman" w:hAnsi="Arial" w:cs="Arial"/>
          <w:color w:val="000000"/>
        </w:rPr>
        <w:t xml:space="preserve"> photograph derived from brightfield video (Colin et al. 2022) and other </w:t>
      </w:r>
      <w:r w:rsidRPr="00C51116">
        <w:rPr>
          <w:rFonts w:ascii="Arial" w:eastAsia="Times New Roman" w:hAnsi="Arial" w:cs="Arial"/>
          <w:i/>
          <w:iCs/>
          <w:color w:val="000000"/>
          <w:rPrChange w:id="140" w:author="Author">
            <w:rPr>
              <w:rFonts w:ascii="Arial" w:eastAsia="Times New Roman" w:hAnsi="Arial" w:cs="Arial"/>
              <w:color w:val="000000"/>
            </w:rPr>
          </w:rPrChange>
        </w:rPr>
        <w:t>in situ</w:t>
      </w:r>
      <w:r w:rsidRPr="00222618">
        <w:rPr>
          <w:rFonts w:ascii="Arial" w:eastAsia="Times New Roman" w:hAnsi="Arial" w:cs="Arial"/>
          <w:color w:val="000000"/>
        </w:rPr>
        <w:t xml:space="preserve"> imaging techniques. Nodes are also </w:t>
      </w:r>
      <w:r w:rsidRPr="00222618">
        <w:rPr>
          <w:rFonts w:ascii="Arial" w:eastAsia="Times New Roman" w:hAnsi="Arial" w:cs="Arial"/>
          <w:color w:val="000000"/>
        </w:rPr>
        <w:lastRenderedPageBreak/>
        <w:t xml:space="preserve">labeled with colored circles indicating the most likely ancestral state and their PPs. Ancestral states and their PPs were computed with a Bayesian OMM model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using a custom rate matrix with 12 rate parameters constrained to the developmental transition pathways detailed in Damian-Serrano &amp; Sutherland (2023a). State transitions are labeled and described on the branches where they occur. </w:t>
      </w:r>
    </w:p>
    <w:p w14:paraId="533438B2" w14:textId="093E4AF6"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Bayesian OMM reconstruction with a single rate (SM Fig. </w:t>
      </w:r>
      <w:ins w:id="141" w:author="Author">
        <w:r w:rsidR="002B5D1C">
          <w:rPr>
            <w:rFonts w:ascii="Arial" w:eastAsia="Times New Roman" w:hAnsi="Arial" w:cs="Arial"/>
            <w:color w:val="000000"/>
          </w:rPr>
          <w:t>3</w:t>
        </w:r>
      </w:ins>
      <w:del w:id="142" w:author="Author">
        <w:r w:rsidRPr="00222618" w:rsidDel="002B5D1C">
          <w:rPr>
            <w:rFonts w:ascii="Arial" w:eastAsia="Times New Roman" w:hAnsi="Arial" w:cs="Arial"/>
            <w:color w:val="000000"/>
          </w:rPr>
          <w:delText>4</w:delText>
        </w:r>
      </w:del>
      <w:r w:rsidRPr="00222618">
        <w:rPr>
          <w:rFonts w:ascii="Arial" w:eastAsia="Times New Roman" w:hAnsi="Arial" w:cs="Arial"/>
          <w:color w:val="000000"/>
        </w:rPr>
        <w:t xml:space="preserve">) was congruent with the twelve-rate reconstruction, with even stronger PP support of the reconstructed ancestral states across nodes. We also reconstructed this evolutionary history using stochastic mapping (SIMMAP) with alternative simpler models such as “equal rates” (SM Fig. </w:t>
      </w:r>
      <w:ins w:id="143" w:author="Author">
        <w:r w:rsidR="002B5D1C">
          <w:rPr>
            <w:rFonts w:ascii="Arial" w:eastAsia="Times New Roman" w:hAnsi="Arial" w:cs="Arial"/>
            <w:color w:val="000000"/>
          </w:rPr>
          <w:t>4</w:t>
        </w:r>
      </w:ins>
      <w:del w:id="144" w:author="Author">
        <w:r w:rsidRPr="00222618" w:rsidDel="002B5D1C">
          <w:rPr>
            <w:rFonts w:ascii="Arial" w:eastAsia="Times New Roman" w:hAnsi="Arial" w:cs="Arial"/>
            <w:color w:val="000000"/>
          </w:rPr>
          <w:delText>5</w:delText>
        </w:r>
      </w:del>
      <w:r w:rsidRPr="00222618">
        <w:rPr>
          <w:rFonts w:ascii="Arial" w:eastAsia="Times New Roman" w:hAnsi="Arial" w:cs="Arial"/>
          <w:color w:val="000000"/>
        </w:rPr>
        <w:t xml:space="preserve">) and “all rates different” (SM Fig. </w:t>
      </w:r>
      <w:ins w:id="145" w:author="Author">
        <w:r w:rsidR="002B5D1C">
          <w:rPr>
            <w:rFonts w:ascii="Arial" w:eastAsia="Times New Roman" w:hAnsi="Arial" w:cs="Arial"/>
            <w:color w:val="000000"/>
          </w:rPr>
          <w:t>5</w:t>
        </w:r>
      </w:ins>
      <w:del w:id="146" w:author="Author">
        <w:r w:rsidRPr="00222618" w:rsidDel="002B5D1C">
          <w:rPr>
            <w:rFonts w:ascii="Arial" w:eastAsia="Times New Roman" w:hAnsi="Arial" w:cs="Arial"/>
            <w:color w:val="000000"/>
          </w:rPr>
          <w:delText>6</w:delText>
        </w:r>
      </w:del>
      <w:r w:rsidRPr="00222618">
        <w:rPr>
          <w:rFonts w:ascii="Arial" w:eastAsia="Times New Roman" w:hAnsi="Arial" w:cs="Arial"/>
          <w:color w:val="000000"/>
        </w:rPr>
        <w:t xml:space="preserve">). These reconstructions are mostly congruent with the OMM reconstruction in Figure 3, but present great uncertainty on the ancestral states of deep nodes of the phylogeny. The “equal rates” model reconstructs the common ancestor of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as a whorl architecture, while the “all rates different” model reconstructs it as a cluster architecture. Both models had slightly stronger support for a linear state at the MRCA retained along most lineages with two independent gains of oblique colony architecture.</w:t>
      </w:r>
    </w:p>
    <w:p w14:paraId="156FEDA4" w14:textId="612215E8"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We calculated the phylogenetic signal of the dorsoventral zooid-stolon angle across salp species using Blomberg’s K (Blomberg et al. 2003) with the species’ means and standard errors (accounting for intraspecific variation) and obtained a significant and strong signal (K of 1.61, p-value of 0.001), indicating phylogenetic conservatism (K &gt; 1) of this trait. This signal ranged between 0.97 and 1.9 across all bootstrap tree topologies (1st quartile = 1.42, 3rd quartile = 1.65), indicating it is robust to phylogenetic uncertainty. We then reconstructed the evolutionary history of the species' mean zooid-stolon angle </w:t>
      </w:r>
      <w:r w:rsidRPr="00222618">
        <w:rPr>
          <w:rFonts w:ascii="Arial" w:eastAsia="Times New Roman" w:hAnsi="Arial" w:cs="Arial"/>
          <w:color w:val="000000"/>
        </w:rPr>
        <w:lastRenderedPageBreak/>
        <w:t xml:space="preserve">under a single-rate Brownian Motion (BM) model (Fig. </w:t>
      </w:r>
      <w:ins w:id="147" w:author="Author">
        <w:r w:rsidR="002B5D1C">
          <w:rPr>
            <w:rFonts w:ascii="Arial" w:eastAsia="Times New Roman" w:hAnsi="Arial" w:cs="Arial"/>
            <w:color w:val="000000"/>
          </w:rPr>
          <w:t>6</w:t>
        </w:r>
      </w:ins>
      <w:del w:id="148" w:author="Author">
        <w:r w:rsidRPr="00222618" w:rsidDel="002B5D1C">
          <w:rPr>
            <w:rFonts w:ascii="Arial" w:eastAsia="Times New Roman" w:hAnsi="Arial" w:cs="Arial"/>
            <w:color w:val="000000"/>
          </w:rPr>
          <w:delText>4</w:delText>
        </w:r>
      </w:del>
      <w:r w:rsidRPr="00222618">
        <w:rPr>
          <w:rFonts w:ascii="Arial" w:eastAsia="Times New Roman" w:hAnsi="Arial" w:cs="Arial"/>
          <w:color w:val="000000"/>
        </w:rPr>
        <w:t xml:space="preserve">). This reconstruction shows that the MRCA of all salps was likely either linear or oblique, with two independent losses of dorsoventral zooid-stolon rotation in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proofErr w:type="spellStart"/>
      <w:r w:rsidRPr="00222618">
        <w:rPr>
          <w:rFonts w:ascii="Arial" w:eastAsia="Times New Roman" w:hAnsi="Arial" w:cs="Arial"/>
          <w:color w:val="000000"/>
        </w:rPr>
        <w:t>Cyclosalpidae</w:t>
      </w:r>
      <w:proofErr w:type="spellEnd"/>
      <w:r w:rsidRPr="00222618">
        <w:rPr>
          <w:rFonts w:ascii="Arial" w:eastAsia="Times New Roman" w:hAnsi="Arial" w:cs="Arial"/>
          <w:color w:val="000000"/>
        </w:rPr>
        <w:t xml:space="preserve">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respectively, in agreement with the categorical reconstruction. Moreover, this continuous trait approach shows that dorsoventral zooid-stolon angles in the oblique range evolved thrice, with the bipinnate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presenting wider angles than </w:t>
      </w:r>
      <w:r w:rsidRPr="00222618">
        <w:rPr>
          <w:rFonts w:ascii="Arial" w:eastAsia="Times New Roman" w:hAnsi="Arial" w:cs="Arial"/>
          <w:i/>
          <w:iCs/>
          <w:color w:val="000000"/>
        </w:rPr>
        <w:t>T. vagina</w:t>
      </w:r>
      <w:r w:rsidRPr="00222618">
        <w:rPr>
          <w:rFonts w:ascii="Arial" w:eastAsia="Times New Roman" w:hAnsi="Arial" w:cs="Arial"/>
          <w:color w:val="000000"/>
        </w:rPr>
        <w:t xml:space="preserve"> (a species traditionally considered oblique), the latter presenting a 40.49° angle that approaches the 40° threshold of linearity. Finally, this reconstruction also shows that linearity has evolved at least three (assuming a linear MRCA) or four (assuming an oblique MRCA) times independently, in agreement with the findings from the categorical OMM reconstruction.</w:t>
      </w:r>
    </w:p>
    <w:p w14:paraId="01FC726A" w14:textId="58E60F60" w:rsidR="00222618" w:rsidRPr="00222618" w:rsidRDefault="00222618" w:rsidP="00222618">
      <w:pPr>
        <w:spacing w:line="480" w:lineRule="auto"/>
        <w:jc w:val="both"/>
        <w:rPr>
          <w:rFonts w:ascii="Times New Roman" w:eastAsia="Times New Roman" w:hAnsi="Times New Roman" w:cs="Times New Roman"/>
        </w:rPr>
      </w:pPr>
      <w:r w:rsidRPr="00222618">
        <w:rPr>
          <w:noProof/>
        </w:rPr>
        <w:lastRenderedPageBreak/>
        <w:drawing>
          <wp:inline distT="0" distB="0" distL="0" distR="0" wp14:anchorId="0BC8AED6" wp14:editId="7C5D9209">
            <wp:extent cx="5907405" cy="6520815"/>
            <wp:effectExtent l="0" t="0" r="4445" b="5715"/>
            <wp:docPr id="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405" cy="6520815"/>
                    </a:xfrm>
                    <a:prstGeom prst="rect">
                      <a:avLst/>
                    </a:prstGeom>
                    <a:noFill/>
                    <a:ln>
                      <a:noFill/>
                    </a:ln>
                  </pic:spPr>
                </pic:pic>
              </a:graphicData>
            </a:graphic>
          </wp:inline>
        </w:drawing>
      </w:r>
    </w:p>
    <w:p w14:paraId="31BBA515" w14:textId="0F6CC838" w:rsidR="00222618" w:rsidRDefault="00222618" w:rsidP="00222618">
      <w:pPr>
        <w:spacing w:line="480" w:lineRule="auto"/>
        <w:jc w:val="both"/>
        <w:rPr>
          <w:rFonts w:ascii="Arial" w:eastAsia="Times New Roman" w:hAnsi="Arial" w:cs="Arial"/>
          <w:color w:val="000000"/>
        </w:rPr>
      </w:pPr>
      <w:r w:rsidRPr="00222618">
        <w:rPr>
          <w:rFonts w:ascii="Arial" w:eastAsia="Times New Roman" w:hAnsi="Arial" w:cs="Arial"/>
          <w:color w:val="000000"/>
        </w:rPr>
        <w:t xml:space="preserve">Figure </w:t>
      </w:r>
      <w:ins w:id="149" w:author="Author">
        <w:r w:rsidR="00B33C16">
          <w:rPr>
            <w:rFonts w:ascii="Arial" w:eastAsia="Times New Roman" w:hAnsi="Arial" w:cs="Arial"/>
            <w:color w:val="000000"/>
          </w:rPr>
          <w:t>6</w:t>
        </w:r>
      </w:ins>
      <w:del w:id="150" w:author="Author">
        <w:r w:rsidRPr="00222618" w:rsidDel="00B33C16">
          <w:rPr>
            <w:rFonts w:ascii="Arial" w:eastAsia="Times New Roman" w:hAnsi="Arial" w:cs="Arial"/>
            <w:color w:val="000000"/>
          </w:rPr>
          <w:delText>4</w:delText>
        </w:r>
      </w:del>
      <w:r w:rsidRPr="00222618">
        <w:rPr>
          <w:rFonts w:ascii="Arial" w:eastAsia="Times New Roman" w:hAnsi="Arial" w:cs="Arial"/>
          <w:color w:val="000000"/>
        </w:rPr>
        <w:t>. Continuous reconstruction of dorsoventral zooid-stolon angle evolution with BM. Black lines indicate the average ancestral states, while faint blue lines represent the 95% confidence intervals from an ML ancestral state reconstruction.</w:t>
      </w:r>
    </w:p>
    <w:p w14:paraId="3AB874AA" w14:textId="77777777" w:rsidR="00222618" w:rsidRPr="00222618" w:rsidRDefault="00222618" w:rsidP="00222618">
      <w:pPr>
        <w:spacing w:line="480" w:lineRule="auto"/>
        <w:jc w:val="both"/>
        <w:rPr>
          <w:rFonts w:ascii="Times New Roman" w:eastAsia="Times New Roman" w:hAnsi="Times New Roman" w:cs="Times New Roman"/>
        </w:rPr>
      </w:pPr>
    </w:p>
    <w:p w14:paraId="7E24F1D3" w14:textId="57B8632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lastRenderedPageBreak/>
        <w:t>Discussion</w:t>
      </w:r>
    </w:p>
    <w:p w14:paraId="6A5E2E7A" w14:textId="6101EB83"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Salp colonies present a striking diversity of three-dimensional architectures that is unique among colonial organisms. The evolutionary history of these architectures has eluded scientists for decades due to a lack of a </w:t>
      </w:r>
      <w:del w:id="151" w:author="Author">
        <w:r w:rsidRPr="00222618" w:rsidDel="0083555A">
          <w:rPr>
            <w:rFonts w:ascii="Arial" w:eastAsia="Times New Roman" w:hAnsi="Arial" w:cs="Arial"/>
            <w:color w:val="000000"/>
          </w:rPr>
          <w:delText>homology-based</w:delText>
        </w:r>
      </w:del>
      <w:ins w:id="152" w:author="Author">
        <w:r w:rsidR="0083555A">
          <w:rPr>
            <w:rFonts w:ascii="Arial" w:eastAsia="Times New Roman" w:hAnsi="Arial" w:cs="Arial"/>
            <w:color w:val="000000"/>
          </w:rPr>
          <w:t>comparative</w:t>
        </w:r>
      </w:ins>
      <w:r w:rsidRPr="00222618">
        <w:rPr>
          <w:rFonts w:ascii="Arial" w:eastAsia="Times New Roman" w:hAnsi="Arial" w:cs="Arial"/>
          <w:color w:val="000000"/>
        </w:rPr>
        <w:t xml:space="preserve"> characterization of architectural variation and a lack of phylogenetic taxon sampling. Here we present a phylogenetic tree for salps including several novel sequences that have led to the resolution of formerly ambiguous nodes, as well as the discovery of the phylogenetic relationships of understudied yet critical lineages of salps. In addition, we leveraged this phylogeny as well as a recently published developmental ontology of colonial architectures and new measurements of zooid orientations to reconstruct the elusive evolutionary history of the striking architectural diversity among salp colonies.</w:t>
      </w:r>
    </w:p>
    <w:p w14:paraId="77E5ABEA" w14:textId="77777777" w:rsidR="00F76AF7" w:rsidRDefault="00222618" w:rsidP="00222618">
      <w:pPr>
        <w:spacing w:line="480" w:lineRule="auto"/>
        <w:ind w:firstLine="720"/>
        <w:jc w:val="both"/>
        <w:rPr>
          <w:ins w:id="153" w:author="Author"/>
          <w:rFonts w:ascii="Arial" w:eastAsia="Times New Roman" w:hAnsi="Arial" w:cs="Arial"/>
          <w:color w:val="000000"/>
        </w:rPr>
      </w:pPr>
      <w:r w:rsidRPr="00222618">
        <w:rPr>
          <w:rFonts w:ascii="Arial" w:eastAsia="Times New Roman" w:hAnsi="Arial" w:cs="Arial"/>
          <w:color w:val="000000"/>
        </w:rPr>
        <w:t xml:space="preserve">In the absence of reliable means to empirically reconstruct this evolutionary history, researchers have generated some </w:t>
      </w:r>
      <w:del w:id="154" w:author="Author">
        <w:r w:rsidRPr="00222618" w:rsidDel="008A4486">
          <w:rPr>
            <w:rFonts w:ascii="Arial" w:eastAsia="Times New Roman" w:hAnsi="Arial" w:cs="Arial"/>
            <w:color w:val="000000"/>
          </w:rPr>
          <w:delText xml:space="preserve">testable </w:delText>
        </w:r>
      </w:del>
      <w:r w:rsidRPr="00222618">
        <w:rPr>
          <w:rFonts w:ascii="Arial" w:eastAsia="Times New Roman" w:hAnsi="Arial" w:cs="Arial"/>
          <w:color w:val="000000"/>
        </w:rPr>
        <w:t>hypotheses based on colonial development and complexity. Transversal architectures are developmentally basal as the initial primordial state of newly budded blastozooids (Damian-Serrano &amp; Sutherland 2023a). This developmentally simple state was hypothesized to be the ancestral state of colonial architecture in the MRCA of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Therefore, species that retain a transversal architecture through adulthood have been hypothesized to be</w:t>
      </w:r>
      <w:ins w:id="155" w:author="Author">
        <w:r w:rsidR="00CF57A8">
          <w:rPr>
            <w:rFonts w:ascii="Arial" w:eastAsia="Times New Roman" w:hAnsi="Arial" w:cs="Arial"/>
            <w:color w:val="000000"/>
          </w:rPr>
          <w:t xml:space="preserve"> the</w:t>
        </w:r>
      </w:ins>
      <w:r w:rsidRPr="00222618">
        <w:rPr>
          <w:rFonts w:ascii="Arial" w:eastAsia="Times New Roman" w:hAnsi="Arial" w:cs="Arial"/>
          <w:color w:val="000000"/>
        </w:rPr>
        <w:t xml:space="preserve"> </w:t>
      </w:r>
      <w:del w:id="156" w:author="Author">
        <w:r w:rsidRPr="00222618" w:rsidDel="00CF57A8">
          <w:rPr>
            <w:rFonts w:ascii="Arial" w:eastAsia="Times New Roman" w:hAnsi="Arial" w:cs="Arial"/>
            <w:color w:val="000000"/>
          </w:rPr>
          <w:delText>distant relatives</w:delText>
        </w:r>
      </w:del>
      <w:ins w:id="157" w:author="Author">
        <w:r w:rsidR="00CF57A8">
          <w:rPr>
            <w:rFonts w:ascii="Arial" w:eastAsia="Times New Roman" w:hAnsi="Arial" w:cs="Arial"/>
            <w:color w:val="000000"/>
          </w:rPr>
          <w:t>sister taxon</w:t>
        </w:r>
      </w:ins>
      <w:r w:rsidRPr="00222618">
        <w:rPr>
          <w:rFonts w:ascii="Arial" w:eastAsia="Times New Roman" w:hAnsi="Arial" w:cs="Arial"/>
          <w:color w:val="000000"/>
        </w:rPr>
        <w:t xml:space="preserve"> of all other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where species with more developmentally derived architectures (such as linear chains) shared more recent common ancestry and such architectures as a synapomorphy. Moreover, species with colonial architectures that lack dorsoventral zooid-stolon rotation such as whorls and clusters were hypothesized to be </w:t>
      </w:r>
      <w:r w:rsidRPr="00222618">
        <w:rPr>
          <w:rFonts w:ascii="Arial" w:eastAsia="Times New Roman" w:hAnsi="Arial" w:cs="Arial"/>
          <w:color w:val="000000"/>
        </w:rPr>
        <w:lastRenderedPageBreak/>
        <w:t>closer relatives of those with transversal architectures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Govindarajan et al. 2011). </w:t>
      </w:r>
    </w:p>
    <w:p w14:paraId="3A29DDDB" w14:textId="4833BE44" w:rsidR="00222618" w:rsidRPr="00F76AF7"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Our results show that the </w:t>
      </w:r>
      <w:ins w:id="158" w:author="Author">
        <w:r w:rsidR="005F0CAA">
          <w:rPr>
            <w:rFonts w:ascii="Arial" w:eastAsia="Times New Roman" w:hAnsi="Arial" w:cs="Arial"/>
            <w:color w:val="000000"/>
          </w:rPr>
          <w:t xml:space="preserve">salp </w:t>
        </w:r>
      </w:ins>
      <w:del w:id="159" w:author="Author">
        <w:r w:rsidRPr="00222618" w:rsidDel="005F0CAA">
          <w:rPr>
            <w:rFonts w:ascii="Arial" w:eastAsia="Times New Roman" w:hAnsi="Arial" w:cs="Arial"/>
            <w:color w:val="000000"/>
          </w:rPr>
          <w:delText>most distant relative of</w:delText>
        </w:r>
      </w:del>
      <w:ins w:id="160" w:author="Author">
        <w:r w:rsidR="005F0CAA">
          <w:rPr>
            <w:rFonts w:ascii="Arial" w:eastAsia="Times New Roman" w:hAnsi="Arial" w:cs="Arial"/>
            <w:color w:val="000000"/>
          </w:rPr>
          <w:t>sister taxon to</w:t>
        </w:r>
      </w:ins>
      <w:r w:rsidRPr="00222618">
        <w:rPr>
          <w:rFonts w:ascii="Arial" w:eastAsia="Times New Roman" w:hAnsi="Arial" w:cs="Arial"/>
          <w:color w:val="000000"/>
        </w:rPr>
        <w:t xml:space="preserve"> all other salps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presents a linear architecture and that transversal forms like </w:t>
      </w:r>
      <w:r w:rsidRPr="00222618">
        <w:rPr>
          <w:rFonts w:ascii="Arial" w:eastAsia="Times New Roman" w:hAnsi="Arial" w:cs="Arial"/>
          <w:i/>
          <w:iCs/>
          <w:color w:val="000000"/>
        </w:rPr>
        <w:t>Pegea</w:t>
      </w:r>
      <w:r w:rsidRPr="00222618">
        <w:rPr>
          <w:rFonts w:ascii="Arial" w:eastAsia="Times New Roman" w:hAnsi="Arial" w:cs="Arial"/>
          <w:color w:val="000000"/>
        </w:rPr>
        <w:t xml:space="preserve"> are nested among oblique and linear forms. Moreover, we find that transversal-like forms (helical chains, whorls, and clusters) are not closely related to transversal forms and have evolved independently. Our ancestral reconstructions using both continuous and categorical characters further support that the developmental </w:t>
      </w:r>
      <w:del w:id="161" w:author="Author">
        <w:r w:rsidRPr="00222618" w:rsidDel="00490D79">
          <w:rPr>
            <w:rFonts w:ascii="Arial" w:eastAsia="Times New Roman" w:hAnsi="Arial" w:cs="Arial"/>
            <w:color w:val="000000"/>
          </w:rPr>
          <w:delText xml:space="preserve">simplicity </w:delText>
        </w:r>
      </w:del>
      <w:ins w:id="162" w:author="Author">
        <w:r w:rsidR="00490D79">
          <w:rPr>
            <w:rFonts w:ascii="Arial" w:eastAsia="Times New Roman" w:hAnsi="Arial" w:cs="Arial"/>
            <w:color w:val="000000"/>
          </w:rPr>
          <w:t>invariance in the colony architecture</w:t>
        </w:r>
        <w:r w:rsidR="00490D79" w:rsidRPr="00222618">
          <w:rPr>
            <w:rFonts w:ascii="Arial" w:eastAsia="Times New Roman" w:hAnsi="Arial" w:cs="Arial"/>
            <w:color w:val="000000"/>
          </w:rPr>
          <w:t xml:space="preserve"> </w:t>
        </w:r>
      </w:ins>
      <w:r w:rsidRPr="00222618">
        <w:rPr>
          <w:rFonts w:ascii="Arial" w:eastAsia="Times New Roman" w:hAnsi="Arial" w:cs="Arial"/>
          <w:color w:val="000000"/>
        </w:rPr>
        <w:t xml:space="preserve">of </w:t>
      </w:r>
      <w:r w:rsidRPr="00222618">
        <w:rPr>
          <w:rFonts w:ascii="Arial" w:eastAsia="Times New Roman" w:hAnsi="Arial" w:cs="Arial"/>
          <w:i/>
          <w:iCs/>
          <w:color w:val="000000"/>
        </w:rPr>
        <w:t>Pegea</w:t>
      </w:r>
      <w:r w:rsidRPr="00222618">
        <w:rPr>
          <w:rFonts w:ascii="Arial" w:eastAsia="Times New Roman" w:hAnsi="Arial" w:cs="Arial"/>
          <w:color w:val="000000"/>
        </w:rPr>
        <w:t xml:space="preserve"> is derived, not ancestral, marked by a loss of ancestral zooid rotation mechanisms. Our findings overturn the hypothesis that transversal forms are less derived but cast a complex picture of the evolutionary history of linearity. While the dorsoventral zooid-stolon rotation mechanism (shared by oblique and transversal forms) responsible for linearity is present in the MRCA, accentuations in the degree of linearity (from likely oblique ancestors) have been gained several times independently, partially supporting the hypothesis that linear forms are derived. These findings profoundly change the paradigm of salp evolution. </w:t>
      </w:r>
      <w:ins w:id="163" w:author="Author">
        <w:r w:rsidR="00F76AF7">
          <w:rPr>
            <w:rFonts w:ascii="Arial" w:eastAsia="Times New Roman" w:hAnsi="Arial" w:cs="Arial"/>
            <w:color w:val="000000"/>
          </w:rPr>
          <w:t xml:space="preserve">These findings are contingent on the phylogenetic position of </w:t>
        </w:r>
        <w:r w:rsidR="00F76AF7" w:rsidRPr="00A80EAB">
          <w:rPr>
            <w:rFonts w:ascii="Arial" w:eastAsia="Times New Roman" w:hAnsi="Arial" w:cs="Arial"/>
            <w:i/>
            <w:iCs/>
            <w:color w:val="000000"/>
            <w:rPrChange w:id="164" w:author="Author">
              <w:rPr>
                <w:rFonts w:ascii="Arial" w:eastAsia="Times New Roman" w:hAnsi="Arial" w:cs="Arial"/>
                <w:color w:val="000000"/>
              </w:rPr>
            </w:rPrChange>
          </w:rPr>
          <w:t>Thalia</w:t>
        </w:r>
        <w:r w:rsidR="00F76AF7">
          <w:rPr>
            <w:rFonts w:ascii="Arial" w:eastAsia="Times New Roman" w:hAnsi="Arial" w:cs="Arial"/>
            <w:color w:val="000000"/>
          </w:rPr>
          <w:t xml:space="preserve"> and </w:t>
        </w:r>
        <w:r w:rsidR="00F76AF7" w:rsidRPr="00A80EAB">
          <w:rPr>
            <w:rFonts w:ascii="Arial" w:eastAsia="Times New Roman" w:hAnsi="Arial" w:cs="Arial"/>
            <w:i/>
            <w:iCs/>
            <w:color w:val="000000"/>
            <w:rPrChange w:id="165" w:author="Author">
              <w:rPr>
                <w:rFonts w:ascii="Arial" w:eastAsia="Times New Roman" w:hAnsi="Arial" w:cs="Arial"/>
                <w:color w:val="000000"/>
              </w:rPr>
            </w:rPrChange>
          </w:rPr>
          <w:t>Pegea</w:t>
        </w:r>
        <w:r w:rsidR="00F76AF7">
          <w:rPr>
            <w:rFonts w:ascii="Arial" w:eastAsia="Times New Roman" w:hAnsi="Arial" w:cs="Arial"/>
            <w:color w:val="000000"/>
          </w:rPr>
          <w:t xml:space="preserve"> in the tree. While the support values in our tree are moderately robust, further efforts in phylogenetic reconstruction using larger genomic datasets may reveal alternate topologies that could alter these conclusions.</w:t>
        </w:r>
      </w:ins>
    </w:p>
    <w:p w14:paraId="7330E4B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In Damian-Serrano &amp; Sutherland (2023a), the bipinnate architecture is described as a derived state following the development of an intermediary linear architecture. This is congruent with the dorsoventral zooid-stolon angle measurements we recorded for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However, our quantitative measurements for this angle for </w:t>
      </w:r>
      <w:r w:rsidRPr="00222618">
        <w:rPr>
          <w:rFonts w:ascii="Arial" w:eastAsia="Times New Roman" w:hAnsi="Arial" w:cs="Arial"/>
          <w:i/>
          <w:iCs/>
          <w:color w:val="000000"/>
        </w:rPr>
        <w:t>Brooksia</w:t>
      </w:r>
      <w:r w:rsidRPr="00222618">
        <w:rPr>
          <w:rFonts w:ascii="Arial" w:eastAsia="Times New Roman" w:hAnsi="Arial" w:cs="Arial"/>
          <w:color w:val="000000"/>
        </w:rPr>
        <w:t xml:space="preserve"> show </w:t>
      </w:r>
      <w:r w:rsidRPr="00222618">
        <w:rPr>
          <w:rFonts w:ascii="Arial" w:eastAsia="Times New Roman" w:hAnsi="Arial" w:cs="Arial"/>
          <w:color w:val="000000"/>
        </w:rPr>
        <w:lastRenderedPageBreak/>
        <w:t>that while this taxon does present dorsoventral zooid rotation in its early development, it does not undergo a full transition to linear before rotating and flaring its zooids into a bipinnate position. This represents an exception to the ontology that suggests that the developmental mechanisms that give rise to each architecture operate independently of each other. As more salp diversity is uncovered and characterized, we expect to find more of these novel combinations of architectural traits.</w:t>
      </w:r>
    </w:p>
    <w:p w14:paraId="11ABDE75" w14:textId="77777777" w:rsidR="002F265B" w:rsidRDefault="007E3138" w:rsidP="00222618">
      <w:pPr>
        <w:spacing w:line="480" w:lineRule="auto"/>
        <w:ind w:firstLine="720"/>
        <w:jc w:val="both"/>
        <w:rPr>
          <w:ins w:id="166" w:author="Author"/>
          <w:rFonts w:ascii="Arial" w:hAnsi="Arial" w:cs="Arial"/>
          <w:color w:val="000000"/>
        </w:rPr>
      </w:pPr>
      <w:ins w:id="167" w:author="Author">
        <w:r>
          <w:rPr>
            <w:rFonts w:ascii="Arial" w:eastAsia="Times New Roman" w:hAnsi="Arial" w:cs="Arial"/>
            <w:color w:val="000000"/>
          </w:rPr>
          <w:t>We hypothesize that t</w:t>
        </w:r>
      </w:ins>
      <w:del w:id="168" w:author="Author">
        <w:r w:rsidR="00222618" w:rsidRPr="00222618" w:rsidDel="007E3138">
          <w:rPr>
            <w:rFonts w:ascii="Arial" w:eastAsia="Times New Roman" w:hAnsi="Arial" w:cs="Arial"/>
            <w:color w:val="000000"/>
          </w:rPr>
          <w:delText>T</w:delText>
        </w:r>
      </w:del>
      <w:r w:rsidR="00222618" w:rsidRPr="00222618">
        <w:rPr>
          <w:rFonts w:ascii="Arial" w:eastAsia="Times New Roman" w:hAnsi="Arial" w:cs="Arial"/>
          <w:color w:val="000000"/>
        </w:rPr>
        <w:t xml:space="preserve">he simpler “equal rates” and “all rates different” models fail to reconstruct realistic ancestral states since they assume it is equally likely to transition between </w:t>
      </w:r>
      <w:del w:id="169" w:author="Author">
        <w:r w:rsidR="00222618" w:rsidRPr="00222618" w:rsidDel="007E3138">
          <w:rPr>
            <w:rFonts w:ascii="Arial" w:eastAsia="Times New Roman" w:hAnsi="Arial" w:cs="Arial"/>
            <w:color w:val="000000"/>
          </w:rPr>
          <w:delText>developmentally-adjacent</w:delText>
        </w:r>
      </w:del>
      <w:ins w:id="170" w:author="Author">
        <w:r w:rsidRPr="00222618">
          <w:rPr>
            <w:rFonts w:ascii="Arial" w:eastAsia="Times New Roman" w:hAnsi="Arial" w:cs="Arial"/>
            <w:color w:val="000000"/>
          </w:rPr>
          <w:t>developmentally adjacent</w:t>
        </w:r>
      </w:ins>
      <w:r w:rsidR="00222618" w:rsidRPr="00222618">
        <w:rPr>
          <w:rFonts w:ascii="Arial" w:eastAsia="Times New Roman" w:hAnsi="Arial" w:cs="Arial"/>
          <w:color w:val="000000"/>
        </w:rPr>
        <w:t xml:space="preserve"> states (such as oblique to linear) as it is to transition from one terminally derived architecture to another (such as linear to cluster), without requiring intermediate steps of gain and loss of dorsoventral zooid-stolon rotation or asynchronous zooid development with peduncles. These developmental mechanisms can also be modeled as independent characters, which we hypothesize would yield very similar results as our ordered rate matrix reconstruction. This is because modifying the aggregation of characters is equivalent to modifying the aggregation of rates (Tarasov 2019).</w:t>
      </w:r>
      <w:ins w:id="171" w:author="Author">
        <w:r>
          <w:rPr>
            <w:rFonts w:ascii="Arial" w:eastAsia="Times New Roman" w:hAnsi="Arial" w:cs="Arial"/>
            <w:color w:val="000000"/>
          </w:rPr>
          <w:t xml:space="preserve"> </w:t>
        </w:r>
        <w:r w:rsidR="00F76AF7">
          <w:rPr>
            <w:rFonts w:ascii="Arial" w:eastAsia="Times New Roman" w:hAnsi="Arial" w:cs="Arial"/>
            <w:color w:val="000000"/>
          </w:rPr>
          <w:t xml:space="preserve">Furthermore, while we </w:t>
        </w:r>
        <w:del w:id="172" w:author="Author">
          <w:r w:rsidR="00F76AF7" w:rsidDel="00766634">
            <w:rPr>
              <w:rFonts w:ascii="Arial" w:eastAsia="Times New Roman" w:hAnsi="Arial" w:cs="Arial"/>
              <w:color w:val="000000"/>
            </w:rPr>
            <w:delText>lumped</w:delText>
          </w:r>
        </w:del>
        <w:r w:rsidR="00766634">
          <w:rPr>
            <w:rFonts w:ascii="Arial" w:eastAsia="Times New Roman" w:hAnsi="Arial" w:cs="Arial"/>
            <w:color w:val="000000"/>
          </w:rPr>
          <w:t>aggregated</w:t>
        </w:r>
        <w:r w:rsidR="00F76AF7">
          <w:rPr>
            <w:rFonts w:ascii="Arial" w:eastAsia="Times New Roman" w:hAnsi="Arial" w:cs="Arial"/>
            <w:color w:val="000000"/>
          </w:rPr>
          <w:t xml:space="preserve"> all linear colonial architectures as the same </w:t>
        </w:r>
        <w:r w:rsidR="00A80EAB">
          <w:rPr>
            <w:rFonts w:ascii="Arial" w:eastAsia="Times New Roman" w:hAnsi="Arial" w:cs="Arial"/>
            <w:color w:val="000000"/>
          </w:rPr>
          <w:t>(hypothetically homologous) state, we hypothesize that the multiple independent origins of this architecture may have different developmental underpinnings.</w:t>
        </w:r>
        <w:r w:rsidR="00A80EAB">
          <w:rPr>
            <w:rFonts w:ascii="Arial" w:hAnsi="Arial" w:cs="Arial"/>
            <w:color w:val="000000"/>
          </w:rPr>
          <w:t xml:space="preserve"> Further research comparing the detailed anatomy of zooid-zooid connections across </w:t>
        </w:r>
        <w:proofErr w:type="spellStart"/>
        <w:r w:rsidR="00A80EAB" w:rsidRPr="000A678D">
          <w:rPr>
            <w:rFonts w:ascii="Arial" w:hAnsi="Arial" w:cs="Arial"/>
            <w:i/>
            <w:iCs/>
            <w:color w:val="000000"/>
          </w:rPr>
          <w:t>Metcalfina</w:t>
        </w:r>
        <w:proofErr w:type="spellEnd"/>
        <w:r w:rsidR="00A80EAB" w:rsidRPr="000A678D">
          <w:rPr>
            <w:rFonts w:ascii="Arial" w:hAnsi="Arial" w:cs="Arial"/>
            <w:i/>
            <w:iCs/>
            <w:color w:val="000000"/>
          </w:rPr>
          <w:t xml:space="preserve">, </w:t>
        </w:r>
        <w:proofErr w:type="spellStart"/>
        <w:r w:rsidR="00A80EAB" w:rsidRPr="000A678D">
          <w:rPr>
            <w:rFonts w:ascii="Arial" w:hAnsi="Arial" w:cs="Arial"/>
            <w:i/>
            <w:iCs/>
            <w:color w:val="000000"/>
          </w:rPr>
          <w:t>Soestia</w:t>
        </w:r>
        <w:proofErr w:type="spellEnd"/>
        <w:r w:rsidR="00A80EAB" w:rsidRPr="000A678D">
          <w:rPr>
            <w:rFonts w:ascii="Arial" w:hAnsi="Arial" w:cs="Arial"/>
            <w:i/>
            <w:iCs/>
            <w:color w:val="000000"/>
          </w:rPr>
          <w:t xml:space="preserve">, Iasis, </w:t>
        </w:r>
        <w:proofErr w:type="spellStart"/>
        <w:r w:rsidR="00A80EAB" w:rsidRPr="000A678D">
          <w:rPr>
            <w:rFonts w:ascii="Arial" w:hAnsi="Arial" w:cs="Arial"/>
            <w:i/>
            <w:iCs/>
            <w:color w:val="000000"/>
          </w:rPr>
          <w:t>Ihlea</w:t>
        </w:r>
        <w:proofErr w:type="spellEnd"/>
        <w:r w:rsidR="00A80EAB" w:rsidRPr="000A678D">
          <w:rPr>
            <w:rFonts w:ascii="Arial" w:hAnsi="Arial" w:cs="Arial"/>
            <w:i/>
            <w:iCs/>
            <w:color w:val="000000"/>
          </w:rPr>
          <w:t xml:space="preserve"> </w:t>
        </w:r>
        <w:r w:rsidR="00A80EAB" w:rsidRPr="00A80EAB">
          <w:rPr>
            <w:rFonts w:ascii="Arial" w:hAnsi="Arial" w:cs="Arial"/>
            <w:color w:val="000000"/>
          </w:rPr>
          <w:t>and</w:t>
        </w:r>
        <w:r w:rsidR="00A80EAB" w:rsidRPr="000A678D">
          <w:rPr>
            <w:rFonts w:ascii="Arial" w:hAnsi="Arial" w:cs="Arial"/>
            <w:i/>
            <w:iCs/>
            <w:color w:val="000000"/>
          </w:rPr>
          <w:t xml:space="preserve"> Salpa</w:t>
        </w:r>
        <w:r w:rsidR="00A80EAB">
          <w:rPr>
            <w:rFonts w:ascii="Arial" w:hAnsi="Arial" w:cs="Arial"/>
            <w:color w:val="000000"/>
          </w:rPr>
          <w:t xml:space="preserve"> colonies may be able to assess their homology.</w:t>
        </w:r>
        <w:r w:rsidR="002F265B">
          <w:rPr>
            <w:rFonts w:ascii="Arial" w:hAnsi="Arial" w:cs="Arial"/>
            <w:color w:val="000000"/>
          </w:rPr>
          <w:t xml:space="preserve"> </w:t>
        </w:r>
      </w:ins>
    </w:p>
    <w:p w14:paraId="35C3F9C2" w14:textId="4578FFAE" w:rsidR="00222618" w:rsidRPr="00222618" w:rsidRDefault="002F265B" w:rsidP="00222618">
      <w:pPr>
        <w:spacing w:line="480" w:lineRule="auto"/>
        <w:ind w:firstLine="720"/>
        <w:jc w:val="both"/>
        <w:rPr>
          <w:rFonts w:ascii="Times New Roman" w:eastAsia="Times New Roman" w:hAnsi="Times New Roman" w:cs="Times New Roman"/>
        </w:rPr>
      </w:pPr>
      <w:ins w:id="173" w:author="Author">
        <w:r>
          <w:rPr>
            <w:rFonts w:ascii="Arial" w:hAnsi="Arial" w:cs="Arial"/>
            <w:color w:val="FF0000"/>
          </w:rPr>
          <w:t xml:space="preserve">Since the true model of evolution is unknown, we considered an alternative continuous model in addition to a categorical ordered Markov process and an equal rates stochastic mapping. To explore a gradual evolution approach, we used a BM that would </w:t>
        </w:r>
        <w:r>
          <w:rPr>
            <w:rFonts w:ascii="Arial" w:hAnsi="Arial" w:cs="Arial"/>
            <w:color w:val="FF0000"/>
          </w:rPr>
          <w:lastRenderedPageBreak/>
          <w:t xml:space="preserve">capture the gradual variation in zooid angles observed among species with oblique and linear chains. This model was congruent with the ancestral reconstruction conclusions drawn from the categorical approach. While it was unable to distinguish between transversal, helical, whorl, and cluster forms; it did provide more detailed insights into the phylogenetic distribution of ‘linearity’ across oblique, bipinnate, and linear colonies. For example, this continuous comparative analysis revealed that some bipinnate chains (such as </w:t>
        </w:r>
        <w:r>
          <w:rPr>
            <w:rFonts w:ascii="Arial" w:hAnsi="Arial" w:cs="Arial"/>
            <w:i/>
            <w:iCs/>
            <w:color w:val="FF0000"/>
          </w:rPr>
          <w:t>B. rostrata</w:t>
        </w:r>
        <w:r>
          <w:rPr>
            <w:rFonts w:ascii="Arial" w:hAnsi="Arial" w:cs="Arial"/>
            <w:color w:val="FF0000"/>
          </w:rPr>
          <w:t xml:space="preserve">) are in fact less linear than traditionally oblique species (such as </w:t>
        </w:r>
        <w:r w:rsidRPr="002F265B">
          <w:rPr>
            <w:rFonts w:ascii="Arial" w:hAnsi="Arial" w:cs="Arial"/>
            <w:i/>
            <w:iCs/>
            <w:color w:val="FF0000"/>
            <w:rPrChange w:id="174" w:author="Author">
              <w:rPr>
                <w:rFonts w:ascii="Arial" w:hAnsi="Arial" w:cs="Arial"/>
                <w:color w:val="FF0000"/>
              </w:rPr>
            </w:rPrChange>
          </w:rPr>
          <w:t>T. vagina</w:t>
        </w:r>
        <w:r>
          <w:rPr>
            <w:rFonts w:ascii="Arial" w:hAnsi="Arial" w:cs="Arial"/>
            <w:color w:val="FF0000"/>
          </w:rPr>
          <w:t>).</w:t>
        </w:r>
      </w:ins>
    </w:p>
    <w:p w14:paraId="3A514BE3" w14:textId="62FE19C7"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 xml:space="preserve">The evolutionary history of salp colony architecture generates hypotheses on the functionality of the different colonial forms. Salp colonies move in the water column as a single animal through coordinated multi-jet propulsion that emerges from the sum of pulsatile jets of each zooid’s excurrent siphon (Sutherland &amp; </w:t>
      </w:r>
      <w:proofErr w:type="spellStart"/>
      <w:r w:rsidRPr="00222618">
        <w:rPr>
          <w:rFonts w:ascii="Arial" w:eastAsia="Times New Roman" w:hAnsi="Arial" w:cs="Arial"/>
          <w:color w:val="000000"/>
        </w:rPr>
        <w:t>Weihs</w:t>
      </w:r>
      <w:proofErr w:type="spellEnd"/>
      <w:r w:rsidRPr="00222618">
        <w:rPr>
          <w:rFonts w:ascii="Arial" w:eastAsia="Times New Roman" w:hAnsi="Arial" w:cs="Arial"/>
          <w:color w:val="000000"/>
        </w:rPr>
        <w:t xml:space="preserve"> 2017). The differential arrangement of blastozooids in a colony will likely affect the orientation of the propulsive jets to each other and to the overall colony motion axis. In Damian-Serrano &amp; Sutherland (2023a) we hypothesized that different architectures </w:t>
      </w:r>
      <w:del w:id="175" w:author="Author">
        <w:r w:rsidRPr="00222618" w:rsidDel="007E3138">
          <w:rPr>
            <w:rFonts w:ascii="Arial" w:eastAsia="Times New Roman" w:hAnsi="Arial" w:cs="Arial"/>
            <w:color w:val="000000"/>
          </w:rPr>
          <w:delText>will</w:delText>
        </w:r>
      </w:del>
      <w:ins w:id="176" w:author="Author">
        <w:r w:rsidR="007E3138" w:rsidRPr="00222618">
          <w:rPr>
            <w:rFonts w:ascii="Arial" w:eastAsia="Times New Roman" w:hAnsi="Arial" w:cs="Arial"/>
            <w:color w:val="000000"/>
          </w:rPr>
          <w:t>would</w:t>
        </w:r>
      </w:ins>
      <w:r w:rsidRPr="00222618">
        <w:rPr>
          <w:rFonts w:ascii="Arial" w:eastAsia="Times New Roman" w:hAnsi="Arial" w:cs="Arial"/>
          <w:color w:val="000000"/>
        </w:rPr>
        <w:t xml:space="preserve"> differ in how cross-sectional area scales with the number and size of propeller zooids, as a function of its motion-orthogonal frontal drag. Moreover, we hypothesized that the angle of excurrent jets relative to the motion axis will depend on colony architecture and impact the thrust-to-torque ratio. These hydrodynamic properties may determine the propulsive efficiency of different architectures. Linear chains are hypothesized to present the most efficient hydrodynamic properties (Bone &amp; </w:t>
      </w:r>
      <w:proofErr w:type="spellStart"/>
      <w:r w:rsidRPr="00222618">
        <w:rPr>
          <w:rFonts w:ascii="Arial" w:eastAsia="Times New Roman" w:hAnsi="Arial" w:cs="Arial"/>
          <w:color w:val="000000"/>
        </w:rPr>
        <w:t>Trueman</w:t>
      </w:r>
      <w:proofErr w:type="spellEnd"/>
      <w:r w:rsidRPr="00222618">
        <w:rPr>
          <w:rFonts w:ascii="Arial" w:eastAsia="Times New Roman" w:hAnsi="Arial" w:cs="Arial"/>
          <w:color w:val="000000"/>
        </w:rPr>
        <w:t xml:space="preserve"> 1983). Natural selection may favor architectural variants with greater propulsive efficiency in response to pressures such as predation, habitat patchiness, and vertical migration behavior. Our results suggest that linear chain architecture has re-evolved several times independently, more often than </w:t>
      </w:r>
      <w:r w:rsidRPr="00222618">
        <w:rPr>
          <w:rFonts w:ascii="Arial" w:eastAsia="Times New Roman" w:hAnsi="Arial" w:cs="Arial"/>
          <w:color w:val="000000"/>
        </w:rPr>
        <w:lastRenderedPageBreak/>
        <w:t>any other architecture. This is congruent with a scenario where linear architecture is favored across multiple ecological contexts. However, our results also indicate that linear architectures (or near-linear oblique architectures) may be ancestral, indicating that the set of traits required for high locomotory performance was lost multiple times with the evolution of transversal, helical, whorl, and cluster forms. Many of these species are not long-distance vertical migrators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et al. 1996), which may lead to reduced selective pressure on hydrodynamic efficiency, allowing for the evolution of alternative configurations of zooids. However, the ecological advantages conferred by these other architectures (if any) remain unknown.</w:t>
      </w:r>
    </w:p>
    <w:p w14:paraId="325775BE" w14:textId="57C03CA9"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In the past decade, salps have attracted the attention of oceanographers given their role as consumers of microbial and primary production in pelagic ecosystems (</w:t>
      </w:r>
      <w:proofErr w:type="spellStart"/>
      <w:r w:rsidRPr="00222618">
        <w:rPr>
          <w:rFonts w:ascii="Arial" w:eastAsia="Times New Roman" w:hAnsi="Arial" w:cs="Arial"/>
          <w:color w:val="000000"/>
        </w:rPr>
        <w:t>Henschke</w:t>
      </w:r>
      <w:proofErr w:type="spellEnd"/>
      <w:r w:rsidRPr="00222618">
        <w:rPr>
          <w:rFonts w:ascii="Arial" w:eastAsia="Times New Roman" w:hAnsi="Arial" w:cs="Arial"/>
          <w:color w:val="000000"/>
        </w:rPr>
        <w:t xml:space="preserve"> et al. 2016). Salp fecal pellets are responsible for a large fraction of the biological carbon pump (Decima et al. 2023) that exports large quantities of phytoplankton-fixed carbon fixed into deep waters. However, most studies remain focused on a few species (typically within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while the bulk of salp biodiversity remains understudied. This phylogeny will help biologists contextualize knowledge from different salp species from an evolutionary perspective.</w:t>
      </w:r>
    </w:p>
    <w:p w14:paraId="7DDBBD4A" w14:textId="04E3FE68"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Funding</w:t>
      </w:r>
    </w:p>
    <w:p w14:paraId="16BDACFC" w14:textId="39A39B8C"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This research was supported by the Gordon and Betty Moore Foundation [grant number 8835] and the Office of Naval Research [grant number N00014-23-1-2171].</w:t>
      </w:r>
    </w:p>
    <w:p w14:paraId="31B8760F" w14:textId="54931370"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Conflict of Interest Statement</w:t>
      </w:r>
    </w:p>
    <w:p w14:paraId="0C95EB27"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The authors declare no conflicts of interest.</w:t>
      </w:r>
    </w:p>
    <w:p w14:paraId="18CC55B1" w14:textId="295D97C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Literature Cited</w:t>
      </w:r>
    </w:p>
    <w:p w14:paraId="72001F4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lastRenderedPageBreak/>
        <w:t xml:space="preserve">Blomberg, S. P., Garland Jr, T., &amp; Ives, A. R. (2003). Testing for phylogenetic signal in comparative data: behavioral traits are more labile. </w:t>
      </w:r>
      <w:r w:rsidRPr="00222618">
        <w:rPr>
          <w:rFonts w:ascii="Arial" w:eastAsia="Times New Roman" w:hAnsi="Arial" w:cs="Arial"/>
          <w:i/>
          <w:iCs/>
          <w:color w:val="222222"/>
          <w:shd w:val="clear" w:color="auto" w:fill="FFFFFF"/>
        </w:rPr>
        <w:t>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57</w:t>
      </w:r>
      <w:r w:rsidRPr="00222618">
        <w:rPr>
          <w:rFonts w:ascii="Arial" w:eastAsia="Times New Roman" w:hAnsi="Arial" w:cs="Arial"/>
          <w:color w:val="222222"/>
          <w:shd w:val="clear" w:color="auto" w:fill="FFFFFF"/>
        </w:rPr>
        <w:t>(4), 717-745.</w:t>
      </w:r>
    </w:p>
    <w:p w14:paraId="09BC8E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1998. </w:t>
      </w:r>
      <w:r w:rsidRPr="00222618">
        <w:rPr>
          <w:rFonts w:ascii="Arial" w:eastAsia="Times New Roman" w:hAnsi="Arial" w:cs="Arial"/>
          <w:i/>
          <w:iCs/>
          <w:color w:val="222222"/>
          <w:shd w:val="clear" w:color="auto" w:fill="FFFFFF"/>
        </w:rPr>
        <w:t>The biology of pelagic tunicates</w:t>
      </w:r>
      <w:r w:rsidRPr="00222618">
        <w:rPr>
          <w:rFonts w:ascii="Arial" w:eastAsia="Times New Roman" w:hAnsi="Arial" w:cs="Arial"/>
          <w:color w:val="222222"/>
          <w:shd w:val="clear" w:color="auto" w:fill="FFFFFF"/>
        </w:rPr>
        <w:t>.</w:t>
      </w:r>
    </w:p>
    <w:p w14:paraId="21A84FB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&amp; </w:t>
      </w:r>
      <w:proofErr w:type="spellStart"/>
      <w:r w:rsidRPr="00222618">
        <w:rPr>
          <w:rFonts w:ascii="Arial" w:eastAsia="Times New Roman" w:hAnsi="Arial" w:cs="Arial"/>
          <w:color w:val="222222"/>
          <w:shd w:val="clear" w:color="auto" w:fill="FFFFFF"/>
        </w:rPr>
        <w:t>Trueman</w:t>
      </w:r>
      <w:proofErr w:type="spellEnd"/>
      <w:r w:rsidRPr="00222618">
        <w:rPr>
          <w:rFonts w:ascii="Arial" w:eastAsia="Times New Roman" w:hAnsi="Arial" w:cs="Arial"/>
          <w:color w:val="222222"/>
          <w:shd w:val="clear" w:color="auto" w:fill="FFFFFF"/>
        </w:rPr>
        <w:t>, E. R. (1983). Jet propulsion in salps (</w:t>
      </w:r>
      <w:proofErr w:type="spellStart"/>
      <w:r w:rsidRPr="00222618">
        <w:rPr>
          <w:rFonts w:ascii="Arial" w:eastAsia="Times New Roman" w:hAnsi="Arial" w:cs="Arial"/>
          <w:color w:val="222222"/>
          <w:shd w:val="clear" w:color="auto" w:fill="FFFFFF"/>
        </w:rPr>
        <w:t>Tunicata</w:t>
      </w:r>
      <w:proofErr w:type="spellEnd"/>
      <w:r w:rsidRPr="00222618">
        <w:rPr>
          <w:rFonts w:ascii="Arial" w:eastAsia="Times New Roman" w:hAnsi="Arial" w:cs="Arial"/>
          <w:color w:val="222222"/>
          <w:shd w:val="clear" w:color="auto" w:fill="FFFFFF"/>
        </w:rPr>
        <w:t xml:space="preserve">: </w:t>
      </w:r>
      <w:proofErr w:type="spellStart"/>
      <w:r w:rsidRPr="00222618">
        <w:rPr>
          <w:rFonts w:ascii="Arial" w:eastAsia="Times New Roman" w:hAnsi="Arial" w:cs="Arial"/>
          <w:color w:val="222222"/>
          <w:shd w:val="clear" w:color="auto" w:fill="FFFFFF"/>
        </w:rPr>
        <w:t>Thaliacea</w:t>
      </w:r>
      <w:proofErr w:type="spellEnd"/>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Journal of Zoology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201</w:t>
      </w:r>
      <w:r w:rsidRPr="00222618">
        <w:rPr>
          <w:rFonts w:ascii="Arial" w:eastAsia="Times New Roman" w:hAnsi="Arial" w:cs="Arial"/>
          <w:color w:val="222222"/>
          <w:shd w:val="clear" w:color="auto" w:fill="FFFFFF"/>
        </w:rPr>
        <w:t>(4), 481-506.</w:t>
      </w:r>
    </w:p>
    <w:p w14:paraId="5106C565"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222222"/>
          <w:shd w:val="clear" w:color="auto" w:fill="FFFFFF"/>
        </w:rPr>
        <w:t>Castresana</w:t>
      </w:r>
      <w:proofErr w:type="spellEnd"/>
      <w:r w:rsidRPr="00222618">
        <w:rPr>
          <w:rFonts w:ascii="Arial" w:eastAsia="Times New Roman" w:hAnsi="Arial" w:cs="Arial"/>
          <w:color w:val="222222"/>
          <w:shd w:val="clear" w:color="auto" w:fill="FFFFFF"/>
        </w:rPr>
        <w:t xml:space="preserve">, J. (2000). Selection of conserved blocks from multiple alignments for their use in phylogenetic analysis. </w:t>
      </w:r>
      <w:r w:rsidRPr="00222618">
        <w:rPr>
          <w:rFonts w:ascii="Arial" w:eastAsia="Times New Roman" w:hAnsi="Arial" w:cs="Arial"/>
          <w:i/>
          <w:iCs/>
          <w:color w:val="222222"/>
          <w:shd w:val="clear" w:color="auto" w:fill="FFFFFF"/>
        </w:rPr>
        <w:t>Molecular biology and 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(4), 540-552. </w:t>
      </w:r>
    </w:p>
    <w:p w14:paraId="0BCF8A1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Colin, S. P., Gemmell, B. J., Costello, J. H., and Sutherland, K. R. (2022) In situ high-speed brightfield imaging for studies of aquatic organisms v.2. protocols.io. </w:t>
      </w:r>
      <w:proofErr w:type="spellStart"/>
      <w:r w:rsidRPr="00222618">
        <w:rPr>
          <w:rFonts w:ascii="Arial" w:eastAsia="Times New Roman" w:hAnsi="Arial" w:cs="Arial"/>
          <w:color w:val="222222"/>
          <w:shd w:val="clear" w:color="auto" w:fill="FFFFFF"/>
        </w:rPr>
        <w:t>doi</w:t>
      </w:r>
      <w:proofErr w:type="spellEnd"/>
      <w:r w:rsidRPr="00222618">
        <w:rPr>
          <w:rFonts w:ascii="Arial" w:eastAsia="Times New Roman" w:hAnsi="Arial" w:cs="Arial"/>
          <w:color w:val="222222"/>
          <w:shd w:val="clear" w:color="auto" w:fill="FFFFFF"/>
        </w:rPr>
        <w:t>: dx.doi.org/10.17504/protocols.io.kxygxz4ykv8j/</w:t>
      </w:r>
    </w:p>
    <w:p w14:paraId="33F13207"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222222"/>
          <w:shd w:val="clear" w:color="auto" w:fill="FFFFFF"/>
        </w:rPr>
        <w:t>v2.</w:t>
      </w:r>
    </w:p>
    <w:p w14:paraId="47190DAF"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Damian-Serrano, A., Hetherington, E. D., Choy, C. A., Haddock, S. H., </w:t>
      </w:r>
      <w:proofErr w:type="spellStart"/>
      <w:r w:rsidRPr="00222618">
        <w:rPr>
          <w:rFonts w:ascii="Arial" w:eastAsia="Times New Roman" w:hAnsi="Arial" w:cs="Arial"/>
          <w:color w:val="222222"/>
          <w:shd w:val="clear" w:color="auto" w:fill="FFFFFF"/>
        </w:rPr>
        <w:t>Lapides</w:t>
      </w:r>
      <w:proofErr w:type="spellEnd"/>
      <w:r w:rsidRPr="00222618">
        <w:rPr>
          <w:rFonts w:ascii="Arial" w:eastAsia="Times New Roman" w:hAnsi="Arial" w:cs="Arial"/>
          <w:color w:val="222222"/>
          <w:shd w:val="clear" w:color="auto" w:fill="FFFFFF"/>
        </w:rPr>
        <w:t xml:space="preserve">, A., &amp; Dunn, C. W. (2022). Characterizing the secret diets of siphonophores (Cnidaria: Hydrozoa) using DNA metabarcoding. </w:t>
      </w:r>
      <w:proofErr w:type="spellStart"/>
      <w:r w:rsidRPr="00222618">
        <w:rPr>
          <w:rFonts w:ascii="Arial" w:eastAsia="Times New Roman" w:hAnsi="Arial" w:cs="Arial"/>
          <w:i/>
          <w:iCs/>
          <w:color w:val="222222"/>
          <w:shd w:val="clear" w:color="auto" w:fill="FFFFFF"/>
        </w:rPr>
        <w:t>Plos</w:t>
      </w:r>
      <w:proofErr w:type="spellEnd"/>
      <w:r w:rsidRPr="00222618">
        <w:rPr>
          <w:rFonts w:ascii="Arial" w:eastAsia="Times New Roman" w:hAnsi="Arial" w:cs="Arial"/>
          <w:i/>
          <w:iCs/>
          <w:color w:val="222222"/>
          <w:shd w:val="clear" w:color="auto" w:fill="FFFFFF"/>
        </w:rPr>
        <w:t xml:space="preserve"> one</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(5), e0267761.</w:t>
      </w:r>
    </w:p>
    <w:p w14:paraId="272ED5EE" w14:textId="3645F64B" w:rsidR="00222618" w:rsidRPr="00D31FE6"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Damian-Serrano, A., &amp; Sutherland, K. R. (2023a). A developmental ontology for the colonial architecture of salps. </w:t>
      </w:r>
      <w:del w:id="177" w:author="Author">
        <w:r w:rsidRPr="00222618" w:rsidDel="00D31FE6">
          <w:rPr>
            <w:rFonts w:ascii="Arial" w:eastAsia="Times New Roman" w:hAnsi="Arial" w:cs="Arial"/>
            <w:i/>
            <w:iCs/>
            <w:color w:val="000000"/>
            <w:shd w:val="clear" w:color="auto" w:fill="FFFFFF"/>
          </w:rPr>
          <w:delText xml:space="preserve">Biological Bulletin </w:delText>
        </w:r>
        <w:r w:rsidRPr="00222618" w:rsidDel="00D31FE6">
          <w:rPr>
            <w:rFonts w:ascii="Arial" w:eastAsia="Times New Roman" w:hAnsi="Arial" w:cs="Arial"/>
            <w:color w:val="000000"/>
            <w:shd w:val="clear" w:color="auto" w:fill="FFFFFF"/>
          </w:rPr>
          <w:delText>(In review)</w:delText>
        </w:r>
      </w:del>
      <w:proofErr w:type="spellStart"/>
      <w:ins w:id="178" w:author="Author">
        <w:r w:rsidR="00D31FE6">
          <w:rPr>
            <w:rFonts w:ascii="Arial" w:eastAsia="Times New Roman" w:hAnsi="Arial" w:cs="Arial"/>
            <w:i/>
            <w:iCs/>
            <w:color w:val="000000"/>
            <w:shd w:val="clear" w:color="auto" w:fill="FFFFFF"/>
          </w:rPr>
          <w:t>BioRxiv</w:t>
        </w:r>
        <w:proofErr w:type="spellEnd"/>
        <w:r w:rsidR="00D31FE6">
          <w:rPr>
            <w:rFonts w:ascii="Arial" w:eastAsia="Times New Roman" w:hAnsi="Arial" w:cs="Arial"/>
            <w:i/>
            <w:iCs/>
            <w:color w:val="000000"/>
            <w:shd w:val="clear" w:color="auto" w:fill="FFFFFF"/>
          </w:rPr>
          <w:t xml:space="preserve"> </w:t>
        </w:r>
        <w:r w:rsidR="00D31FE6" w:rsidRPr="00C51116">
          <w:rPr>
            <w:rFonts w:ascii="Arial" w:eastAsia="Times New Roman" w:hAnsi="Arial" w:cs="Arial"/>
            <w:color w:val="000000"/>
            <w:shd w:val="clear" w:color="auto" w:fill="FFFFFF"/>
            <w:rPrChange w:id="179" w:author="Author">
              <w:rPr>
                <w:rFonts w:ascii="Arial" w:eastAsia="Times New Roman" w:hAnsi="Arial" w:cs="Arial"/>
                <w:i/>
                <w:iCs/>
                <w:color w:val="000000"/>
                <w:shd w:val="clear" w:color="auto" w:fill="FFFFFF"/>
              </w:rPr>
            </w:rPrChange>
          </w:rPr>
          <w:t>https://doi.org/10.1101/2023.09.04.555288</w:t>
        </w:r>
      </w:ins>
    </w:p>
    <w:p w14:paraId="4AD1DFC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Damian-Serrano, A., Sutherland, K.R. (2023b), A new molecular phylogeny of salps (</w:t>
      </w:r>
      <w:proofErr w:type="spellStart"/>
      <w:r w:rsidRPr="00222618">
        <w:rPr>
          <w:rFonts w:ascii="Arial" w:eastAsia="Times New Roman" w:hAnsi="Arial" w:cs="Arial"/>
          <w:color w:val="000000"/>
          <w:shd w:val="clear" w:color="auto" w:fill="FFFFFF"/>
        </w:rPr>
        <w:t>Tunicata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Thalicea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Salpida</w:t>
      </w:r>
      <w:proofErr w:type="spellEnd"/>
      <w:r w:rsidRPr="00222618">
        <w:rPr>
          <w:rFonts w:ascii="Arial" w:eastAsia="Times New Roman" w:hAnsi="Arial" w:cs="Arial"/>
          <w:color w:val="000000"/>
          <w:shd w:val="clear" w:color="auto" w:fill="FFFFFF"/>
        </w:rPr>
        <w:t xml:space="preserve">) and the evolutionary history of their colonial architecture, Dryad, Dataset, </w:t>
      </w:r>
      <w:hyperlink r:id="rId11" w:history="1">
        <w:r w:rsidRPr="00222618">
          <w:rPr>
            <w:rFonts w:ascii="Arial" w:eastAsia="Times New Roman" w:hAnsi="Arial" w:cs="Arial"/>
            <w:color w:val="1155CC"/>
            <w:u w:val="single"/>
            <w:shd w:val="clear" w:color="auto" w:fill="FFFFFF"/>
          </w:rPr>
          <w:t>https://doi.org/10.5061/dryad.3r2280gn1</w:t>
        </w:r>
      </w:hyperlink>
      <w:r w:rsidRPr="00222618">
        <w:rPr>
          <w:rFonts w:ascii="Arial" w:eastAsia="Times New Roman" w:hAnsi="Arial" w:cs="Arial"/>
          <w:color w:val="000000"/>
          <w:shd w:val="clear" w:color="auto" w:fill="FFFFFF"/>
        </w:rPr>
        <w:t> </w:t>
      </w:r>
    </w:p>
    <w:p w14:paraId="7081D636"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Décima</w:t>
      </w:r>
      <w:proofErr w:type="spellEnd"/>
      <w:r w:rsidRPr="00222618">
        <w:rPr>
          <w:rFonts w:ascii="Arial" w:eastAsia="Times New Roman" w:hAnsi="Arial" w:cs="Arial"/>
          <w:color w:val="000000"/>
          <w:shd w:val="clear" w:color="auto" w:fill="FFFFFF"/>
        </w:rPr>
        <w:t xml:space="preserve">, M., </w:t>
      </w:r>
      <w:proofErr w:type="spellStart"/>
      <w:r w:rsidRPr="00222618">
        <w:rPr>
          <w:rFonts w:ascii="Arial" w:eastAsia="Times New Roman" w:hAnsi="Arial" w:cs="Arial"/>
          <w:color w:val="000000"/>
          <w:shd w:val="clear" w:color="auto" w:fill="FFFFFF"/>
        </w:rPr>
        <w:t>Stukel</w:t>
      </w:r>
      <w:proofErr w:type="spellEnd"/>
      <w:r w:rsidRPr="00222618">
        <w:rPr>
          <w:rFonts w:ascii="Arial" w:eastAsia="Times New Roman" w:hAnsi="Arial" w:cs="Arial"/>
          <w:color w:val="000000"/>
          <w:shd w:val="clear" w:color="auto" w:fill="FFFFFF"/>
        </w:rPr>
        <w:t xml:space="preserve">, M. R., </w:t>
      </w:r>
      <w:proofErr w:type="spellStart"/>
      <w:r w:rsidRPr="00222618">
        <w:rPr>
          <w:rFonts w:ascii="Arial" w:eastAsia="Times New Roman" w:hAnsi="Arial" w:cs="Arial"/>
          <w:color w:val="000000"/>
          <w:shd w:val="clear" w:color="auto" w:fill="FFFFFF"/>
        </w:rPr>
        <w:t>Nodder</w:t>
      </w:r>
      <w:proofErr w:type="spellEnd"/>
      <w:r w:rsidRPr="00222618">
        <w:rPr>
          <w:rFonts w:ascii="Arial" w:eastAsia="Times New Roman" w:hAnsi="Arial" w:cs="Arial"/>
          <w:color w:val="000000"/>
          <w:shd w:val="clear" w:color="auto" w:fill="FFFFFF"/>
        </w:rPr>
        <w:t xml:space="preserve">, S. D., Gutiérrez-Rodríguez, A., </w:t>
      </w:r>
      <w:proofErr w:type="spellStart"/>
      <w:r w:rsidRPr="00222618">
        <w:rPr>
          <w:rFonts w:ascii="Arial" w:eastAsia="Times New Roman" w:hAnsi="Arial" w:cs="Arial"/>
          <w:color w:val="000000"/>
          <w:shd w:val="clear" w:color="auto" w:fill="FFFFFF"/>
        </w:rPr>
        <w:t>Selph</w:t>
      </w:r>
      <w:proofErr w:type="spellEnd"/>
      <w:r w:rsidRPr="00222618">
        <w:rPr>
          <w:rFonts w:ascii="Arial" w:eastAsia="Times New Roman" w:hAnsi="Arial" w:cs="Arial"/>
          <w:color w:val="000000"/>
          <w:shd w:val="clear" w:color="auto" w:fill="FFFFFF"/>
        </w:rPr>
        <w:t xml:space="preserve">, K. E., Dos Santos, A. L., ... &amp; Pinkerton, M. (2023). Salp blooms drive strong increases in passive carbon export in the Southern Ocean. </w:t>
      </w:r>
      <w:r w:rsidRPr="00222618">
        <w:rPr>
          <w:rFonts w:ascii="Arial" w:eastAsia="Times New Roman" w:hAnsi="Arial" w:cs="Arial"/>
          <w:i/>
          <w:iCs/>
          <w:color w:val="000000"/>
          <w:shd w:val="clear" w:color="auto" w:fill="FFFFFF"/>
        </w:rPr>
        <w:t>Nature communications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14</w:t>
      </w:r>
      <w:r w:rsidRPr="00222618">
        <w:rPr>
          <w:rFonts w:ascii="Arial" w:eastAsia="Times New Roman" w:hAnsi="Arial" w:cs="Arial"/>
          <w:color w:val="000000"/>
          <w:shd w:val="clear" w:color="auto" w:fill="FFFFFF"/>
        </w:rPr>
        <w:t>(1), 425.</w:t>
      </w:r>
    </w:p>
    <w:p w14:paraId="4003D36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lastRenderedPageBreak/>
        <w:t xml:space="preserve">Dunn, C. W., </w:t>
      </w:r>
      <w:proofErr w:type="spellStart"/>
      <w:r w:rsidRPr="00222618">
        <w:rPr>
          <w:rFonts w:ascii="Arial" w:eastAsia="Times New Roman" w:hAnsi="Arial" w:cs="Arial"/>
          <w:color w:val="000000"/>
          <w:shd w:val="clear" w:color="auto" w:fill="FFFFFF"/>
        </w:rPr>
        <w:t>Hejnol</w:t>
      </w:r>
      <w:proofErr w:type="spellEnd"/>
      <w:r w:rsidRPr="00222618">
        <w:rPr>
          <w:rFonts w:ascii="Arial" w:eastAsia="Times New Roman" w:hAnsi="Arial" w:cs="Arial"/>
          <w:color w:val="000000"/>
          <w:shd w:val="clear" w:color="auto" w:fill="FFFFFF"/>
        </w:rPr>
        <w:t xml:space="preserve">, A., </w:t>
      </w:r>
      <w:proofErr w:type="spellStart"/>
      <w:r w:rsidRPr="00222618">
        <w:rPr>
          <w:rFonts w:ascii="Arial" w:eastAsia="Times New Roman" w:hAnsi="Arial" w:cs="Arial"/>
          <w:color w:val="000000"/>
          <w:shd w:val="clear" w:color="auto" w:fill="FFFFFF"/>
        </w:rPr>
        <w:t>Matus</w:t>
      </w:r>
      <w:proofErr w:type="spellEnd"/>
      <w:r w:rsidRPr="00222618">
        <w:rPr>
          <w:rFonts w:ascii="Arial" w:eastAsia="Times New Roman" w:hAnsi="Arial" w:cs="Arial"/>
          <w:color w:val="000000"/>
          <w:shd w:val="clear" w:color="auto" w:fill="FFFFFF"/>
        </w:rPr>
        <w:t xml:space="preserve">, D. Q., Pang, K., Browne, W. E., Smith, S. A., ... &amp; </w:t>
      </w:r>
      <w:proofErr w:type="spellStart"/>
      <w:r w:rsidRPr="00222618">
        <w:rPr>
          <w:rFonts w:ascii="Arial" w:eastAsia="Times New Roman" w:hAnsi="Arial" w:cs="Arial"/>
          <w:color w:val="000000"/>
          <w:shd w:val="clear" w:color="auto" w:fill="FFFFFF"/>
        </w:rPr>
        <w:t>Giribet</w:t>
      </w:r>
      <w:proofErr w:type="spellEnd"/>
      <w:r w:rsidRPr="00222618">
        <w:rPr>
          <w:rFonts w:ascii="Arial" w:eastAsia="Times New Roman" w:hAnsi="Arial" w:cs="Arial"/>
          <w:color w:val="000000"/>
          <w:shd w:val="clear" w:color="auto" w:fill="FFFFFF"/>
        </w:rPr>
        <w:t xml:space="preserve">, G. (2008). Broad phylogenomic sampling improves resolution of the animal tree of life. </w:t>
      </w:r>
      <w:r w:rsidRPr="00222618">
        <w:rPr>
          <w:rFonts w:ascii="Arial" w:eastAsia="Times New Roman" w:hAnsi="Arial" w:cs="Arial"/>
          <w:i/>
          <w:iCs/>
          <w:color w:val="000000"/>
          <w:shd w:val="clear" w:color="auto" w:fill="FFFFFF"/>
        </w:rPr>
        <w:t>Nature</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452</w:t>
      </w:r>
      <w:r w:rsidRPr="00222618">
        <w:rPr>
          <w:rFonts w:ascii="Arial" w:eastAsia="Times New Roman" w:hAnsi="Arial" w:cs="Arial"/>
          <w:color w:val="000000"/>
          <w:shd w:val="clear" w:color="auto" w:fill="FFFFFF"/>
        </w:rPr>
        <w:t>(7188), 745-749.</w:t>
      </w:r>
    </w:p>
    <w:p w14:paraId="6DD2AF2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Edgar, R. C. (2004). MUSCLE: a multiple sequence alignment method with reduced time and space complexity. </w:t>
      </w:r>
      <w:r w:rsidRPr="00222618">
        <w:rPr>
          <w:rFonts w:ascii="Arial" w:eastAsia="Times New Roman" w:hAnsi="Arial" w:cs="Arial"/>
          <w:i/>
          <w:iCs/>
          <w:color w:val="000000"/>
          <w:shd w:val="clear" w:color="auto" w:fill="FFFFFF"/>
        </w:rPr>
        <w:t>BMC 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5</w:t>
      </w:r>
      <w:r w:rsidRPr="00222618">
        <w:rPr>
          <w:rFonts w:ascii="Arial" w:eastAsia="Times New Roman" w:hAnsi="Arial" w:cs="Arial"/>
          <w:color w:val="000000"/>
          <w:shd w:val="clear" w:color="auto" w:fill="FFFFFF"/>
        </w:rPr>
        <w:t>(1), 1-19.</w:t>
      </w:r>
    </w:p>
    <w:p w14:paraId="46971C20"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Govindarajan, A. F., Bucklin, A., &amp; </w:t>
      </w: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xml:space="preserve">, L. P. (2011). A molecular phylogeny of the </w:t>
      </w:r>
      <w:proofErr w:type="spellStart"/>
      <w:r w:rsidRPr="00222618">
        <w:rPr>
          <w:rFonts w:ascii="Arial" w:eastAsia="Times New Roman" w:hAnsi="Arial" w:cs="Arial"/>
          <w:color w:val="000000"/>
          <w:shd w:val="clear" w:color="auto" w:fill="FFFFFF"/>
        </w:rPr>
        <w:t>Thaliacea</w:t>
      </w:r>
      <w:proofErr w:type="spellEnd"/>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33</w:t>
      </w:r>
      <w:r w:rsidRPr="00222618">
        <w:rPr>
          <w:rFonts w:ascii="Arial" w:eastAsia="Times New Roman" w:hAnsi="Arial" w:cs="Arial"/>
          <w:color w:val="000000"/>
          <w:shd w:val="clear" w:color="auto" w:fill="FFFFFF"/>
        </w:rPr>
        <w:t>(6), 843-853.</w:t>
      </w:r>
    </w:p>
    <w:p w14:paraId="2E1EDC4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Haddock, S. H., &amp; Heine, J. N. (2005). Scientific blue-water diving.</w:t>
      </w:r>
    </w:p>
    <w:p w14:paraId="70F48147"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Höhna</w:t>
      </w:r>
      <w:proofErr w:type="spellEnd"/>
      <w:r w:rsidRPr="00222618">
        <w:rPr>
          <w:rFonts w:ascii="Arial" w:eastAsia="Times New Roman" w:hAnsi="Arial" w:cs="Arial"/>
          <w:color w:val="000000"/>
          <w:shd w:val="clear" w:color="auto" w:fill="FFFFFF"/>
        </w:rPr>
        <w:t xml:space="preserve">, S., Landis, M. J., Heath, T. A., </w:t>
      </w:r>
      <w:proofErr w:type="spellStart"/>
      <w:r w:rsidRPr="00222618">
        <w:rPr>
          <w:rFonts w:ascii="Arial" w:eastAsia="Times New Roman" w:hAnsi="Arial" w:cs="Arial"/>
          <w:color w:val="000000"/>
          <w:shd w:val="clear" w:color="auto" w:fill="FFFFFF"/>
        </w:rPr>
        <w:t>Boussau</w:t>
      </w:r>
      <w:proofErr w:type="spellEnd"/>
      <w:r w:rsidRPr="00222618">
        <w:rPr>
          <w:rFonts w:ascii="Arial" w:eastAsia="Times New Roman" w:hAnsi="Arial" w:cs="Arial"/>
          <w:color w:val="000000"/>
          <w:shd w:val="clear" w:color="auto" w:fill="FFFFFF"/>
        </w:rPr>
        <w:t xml:space="preserve">, B., </w:t>
      </w:r>
      <w:proofErr w:type="spellStart"/>
      <w:r w:rsidRPr="00222618">
        <w:rPr>
          <w:rFonts w:ascii="Arial" w:eastAsia="Times New Roman" w:hAnsi="Arial" w:cs="Arial"/>
          <w:color w:val="000000"/>
          <w:shd w:val="clear" w:color="auto" w:fill="FFFFFF"/>
        </w:rPr>
        <w:t>Lartillot</w:t>
      </w:r>
      <w:proofErr w:type="spellEnd"/>
      <w:r w:rsidRPr="00222618">
        <w:rPr>
          <w:rFonts w:ascii="Arial" w:eastAsia="Times New Roman" w:hAnsi="Arial" w:cs="Arial"/>
          <w:color w:val="000000"/>
          <w:shd w:val="clear" w:color="auto" w:fill="FFFFFF"/>
        </w:rPr>
        <w:t xml:space="preserve">, N., Moore, B. R., ... &amp; </w:t>
      </w:r>
      <w:proofErr w:type="spellStart"/>
      <w:r w:rsidRPr="00222618">
        <w:rPr>
          <w:rFonts w:ascii="Arial" w:eastAsia="Times New Roman" w:hAnsi="Arial" w:cs="Arial"/>
          <w:color w:val="000000"/>
          <w:shd w:val="clear" w:color="auto" w:fill="FFFFFF"/>
        </w:rPr>
        <w:t>Ronquist</w:t>
      </w:r>
      <w:proofErr w:type="spellEnd"/>
      <w:r w:rsidRPr="00222618">
        <w:rPr>
          <w:rFonts w:ascii="Arial" w:eastAsia="Times New Roman" w:hAnsi="Arial" w:cs="Arial"/>
          <w:color w:val="000000"/>
          <w:shd w:val="clear" w:color="auto" w:fill="FFFFFF"/>
        </w:rPr>
        <w:t xml:space="preserve">, F. (2016). </w:t>
      </w:r>
      <w:proofErr w:type="spellStart"/>
      <w:r w:rsidRPr="00222618">
        <w:rPr>
          <w:rFonts w:ascii="Arial" w:eastAsia="Times New Roman" w:hAnsi="Arial" w:cs="Arial"/>
          <w:color w:val="000000"/>
          <w:shd w:val="clear" w:color="auto" w:fill="FFFFFF"/>
        </w:rPr>
        <w:t>RevBayes</w:t>
      </w:r>
      <w:proofErr w:type="spellEnd"/>
      <w:r w:rsidRPr="00222618">
        <w:rPr>
          <w:rFonts w:ascii="Arial" w:eastAsia="Times New Roman" w:hAnsi="Arial" w:cs="Arial"/>
          <w:color w:val="000000"/>
          <w:shd w:val="clear" w:color="auto" w:fill="FFFFFF"/>
        </w:rPr>
        <w:t xml:space="preserve">: Bayesian phylogenetic inference using graphical models and an interactive model-specification language. </w:t>
      </w:r>
      <w:r w:rsidRPr="00222618">
        <w:rPr>
          <w:rFonts w:ascii="Arial" w:eastAsia="Times New Roman" w:hAnsi="Arial" w:cs="Arial"/>
          <w:i/>
          <w:iCs/>
          <w:color w:val="000000"/>
          <w:shd w:val="clear" w:color="auto" w:fill="FFFFFF"/>
        </w:rPr>
        <w:t>Systematic biology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65</w:t>
      </w:r>
      <w:r w:rsidRPr="00222618">
        <w:rPr>
          <w:rFonts w:ascii="Arial" w:eastAsia="Times New Roman" w:hAnsi="Arial" w:cs="Arial"/>
          <w:color w:val="000000"/>
          <w:shd w:val="clear" w:color="auto" w:fill="FFFFFF"/>
        </w:rPr>
        <w:t>(4), 726-736.</w:t>
      </w:r>
    </w:p>
    <w:p w14:paraId="6F106E8F" w14:textId="34869C53" w:rsidR="00222618" w:rsidRDefault="00222618" w:rsidP="00222618">
      <w:pPr>
        <w:spacing w:line="480" w:lineRule="auto"/>
        <w:ind w:firstLine="720"/>
        <w:jc w:val="both"/>
        <w:rPr>
          <w:rFonts w:ascii="Arial" w:eastAsia="Times New Roman" w:hAnsi="Arial" w:cs="Arial"/>
          <w:color w:val="000000"/>
          <w:shd w:val="clear" w:color="auto" w:fill="FFFFFF"/>
        </w:rPr>
      </w:pPr>
      <w:proofErr w:type="spellStart"/>
      <w:r w:rsidRPr="00222618">
        <w:rPr>
          <w:rFonts w:ascii="Arial" w:eastAsia="Times New Roman" w:hAnsi="Arial" w:cs="Arial"/>
          <w:color w:val="000000"/>
          <w:shd w:val="clear" w:color="auto" w:fill="FFFFFF"/>
        </w:rPr>
        <w:t>Katoh</w:t>
      </w:r>
      <w:proofErr w:type="spellEnd"/>
      <w:r w:rsidRPr="00222618">
        <w:rPr>
          <w:rFonts w:ascii="Arial" w:eastAsia="Times New Roman" w:hAnsi="Arial" w:cs="Arial"/>
          <w:color w:val="000000"/>
          <w:shd w:val="clear" w:color="auto" w:fill="FFFFFF"/>
        </w:rPr>
        <w:t xml:space="preserve">, K., </w:t>
      </w:r>
      <w:proofErr w:type="spellStart"/>
      <w:r w:rsidRPr="00222618">
        <w:rPr>
          <w:rFonts w:ascii="Arial" w:eastAsia="Times New Roman" w:hAnsi="Arial" w:cs="Arial"/>
          <w:color w:val="000000"/>
          <w:shd w:val="clear" w:color="auto" w:fill="FFFFFF"/>
        </w:rPr>
        <w:t>Asimenos</w:t>
      </w:r>
      <w:proofErr w:type="spellEnd"/>
      <w:r w:rsidRPr="00222618">
        <w:rPr>
          <w:rFonts w:ascii="Arial" w:eastAsia="Times New Roman" w:hAnsi="Arial" w:cs="Arial"/>
          <w:color w:val="000000"/>
          <w:shd w:val="clear" w:color="auto" w:fill="FFFFFF"/>
        </w:rPr>
        <w:t xml:space="preserve">, G., &amp; </w:t>
      </w:r>
      <w:proofErr w:type="spellStart"/>
      <w:r w:rsidRPr="00222618">
        <w:rPr>
          <w:rFonts w:ascii="Arial" w:eastAsia="Times New Roman" w:hAnsi="Arial" w:cs="Arial"/>
          <w:color w:val="000000"/>
          <w:shd w:val="clear" w:color="auto" w:fill="FFFFFF"/>
        </w:rPr>
        <w:t>Toh</w:t>
      </w:r>
      <w:proofErr w:type="spellEnd"/>
      <w:r w:rsidRPr="00222618">
        <w:rPr>
          <w:rFonts w:ascii="Arial" w:eastAsia="Times New Roman" w:hAnsi="Arial" w:cs="Arial"/>
          <w:color w:val="000000"/>
          <w:shd w:val="clear" w:color="auto" w:fill="FFFFFF"/>
        </w:rPr>
        <w:t xml:space="preserve">, H. (2009). Multiple alignment of DNA sequences with MAFFT. </w:t>
      </w:r>
      <w:r w:rsidRPr="00222618">
        <w:rPr>
          <w:rFonts w:ascii="Arial" w:eastAsia="Times New Roman" w:hAnsi="Arial" w:cs="Arial"/>
          <w:i/>
          <w:iCs/>
          <w:color w:val="000000"/>
          <w:shd w:val="clear" w:color="auto" w:fill="FFFFFF"/>
        </w:rPr>
        <w:t>Bioinformatics for DNA sequence analysis</w:t>
      </w:r>
      <w:r w:rsidRPr="00222618">
        <w:rPr>
          <w:rFonts w:ascii="Arial" w:eastAsia="Times New Roman" w:hAnsi="Arial" w:cs="Arial"/>
          <w:color w:val="000000"/>
          <w:shd w:val="clear" w:color="auto" w:fill="FFFFFF"/>
        </w:rPr>
        <w:t>, 39-64.</w:t>
      </w:r>
    </w:p>
    <w:p w14:paraId="2B27E12A" w14:textId="2564D9D7" w:rsidR="001562EB" w:rsidRPr="00222618" w:rsidRDefault="001562EB" w:rsidP="001562EB">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xml:space="preserve">, L. P. (1974). </w:t>
      </w:r>
      <w:r w:rsidRPr="00222618">
        <w:rPr>
          <w:rFonts w:ascii="Arial" w:eastAsia="Times New Roman" w:hAnsi="Arial" w:cs="Arial"/>
          <w:i/>
          <w:iCs/>
          <w:color w:val="000000"/>
          <w:shd w:val="clear" w:color="auto" w:fill="FFFFFF"/>
        </w:rPr>
        <w:t xml:space="preserve">Field Studies On </w:t>
      </w:r>
      <w:proofErr w:type="gramStart"/>
      <w:r w:rsidRPr="00222618">
        <w:rPr>
          <w:rFonts w:ascii="Arial" w:eastAsia="Times New Roman" w:hAnsi="Arial" w:cs="Arial"/>
          <w:i/>
          <w:iCs/>
          <w:color w:val="000000"/>
          <w:shd w:val="clear" w:color="auto" w:fill="FFFFFF"/>
        </w:rPr>
        <w:t>The</w:t>
      </w:r>
      <w:proofErr w:type="gramEnd"/>
      <w:r w:rsidRPr="00222618">
        <w:rPr>
          <w:rFonts w:ascii="Arial" w:eastAsia="Times New Roman" w:hAnsi="Arial" w:cs="Arial"/>
          <w:i/>
          <w:iCs/>
          <w:color w:val="000000"/>
          <w:shd w:val="clear" w:color="auto" w:fill="FFFFFF"/>
        </w:rPr>
        <w:t xml:space="preserve"> Biology Of Salps (</w:t>
      </w:r>
      <w:proofErr w:type="spellStart"/>
      <w:r w:rsidRPr="00222618">
        <w:rPr>
          <w:rFonts w:ascii="Arial" w:eastAsia="Times New Roman" w:hAnsi="Arial" w:cs="Arial"/>
          <w:i/>
          <w:iCs/>
          <w:color w:val="000000"/>
          <w:shd w:val="clear" w:color="auto" w:fill="FFFFFF"/>
        </w:rPr>
        <w:t>Tunicata</w:t>
      </w:r>
      <w:proofErr w:type="spellEnd"/>
      <w:r w:rsidRPr="00222618">
        <w:rPr>
          <w:rFonts w:ascii="Arial" w:eastAsia="Times New Roman" w:hAnsi="Arial" w:cs="Arial"/>
          <w:i/>
          <w:iCs/>
          <w:color w:val="000000"/>
          <w:shd w:val="clear" w:color="auto" w:fill="FFFFFF"/>
        </w:rPr>
        <w:t xml:space="preserve">: </w:t>
      </w:r>
      <w:proofErr w:type="spellStart"/>
      <w:r w:rsidRPr="00222618">
        <w:rPr>
          <w:rFonts w:ascii="Arial" w:eastAsia="Times New Roman" w:hAnsi="Arial" w:cs="Arial"/>
          <w:i/>
          <w:iCs/>
          <w:color w:val="000000"/>
          <w:shd w:val="clear" w:color="auto" w:fill="FFFFFF"/>
        </w:rPr>
        <w:t>Thaliacea</w:t>
      </w:r>
      <w:proofErr w:type="spellEnd"/>
      <w:r w:rsidRPr="00222618">
        <w:rPr>
          <w:rFonts w:ascii="Arial" w:eastAsia="Times New Roman" w:hAnsi="Arial" w:cs="Arial"/>
          <w:i/>
          <w:iCs/>
          <w:color w:val="000000"/>
          <w:shd w:val="clear" w:color="auto" w:fill="FFFFFF"/>
        </w:rPr>
        <w:t>)</w:t>
      </w:r>
      <w:r w:rsidRPr="00222618">
        <w:rPr>
          <w:rFonts w:ascii="Arial" w:eastAsia="Times New Roman" w:hAnsi="Arial" w:cs="Arial"/>
          <w:color w:val="000000"/>
          <w:shd w:val="clear" w:color="auto" w:fill="FFFFFF"/>
        </w:rPr>
        <w:t>. University of California, Davis.</w:t>
      </w:r>
    </w:p>
    <w:p w14:paraId="646E6832"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xml:space="preserve">, L. P. (1990). Aspects of jet propulsion in salps. </w:t>
      </w:r>
      <w:r w:rsidRPr="00222618">
        <w:rPr>
          <w:rFonts w:ascii="Arial" w:eastAsia="Times New Roman" w:hAnsi="Arial" w:cs="Arial"/>
          <w:i/>
          <w:iCs/>
          <w:color w:val="000000"/>
          <w:shd w:val="clear" w:color="auto" w:fill="FFFFFF"/>
        </w:rPr>
        <w:t>Canadian Journal of Zoology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68</w:t>
      </w:r>
      <w:r w:rsidRPr="00222618">
        <w:rPr>
          <w:rFonts w:ascii="Arial" w:eastAsia="Times New Roman" w:hAnsi="Arial" w:cs="Arial"/>
          <w:color w:val="000000"/>
          <w:shd w:val="clear" w:color="auto" w:fill="FFFFFF"/>
        </w:rPr>
        <w:t>(4), 765-777.</w:t>
      </w:r>
    </w:p>
    <w:p w14:paraId="6F683075" w14:textId="27745DDE" w:rsidR="00222618" w:rsidRDefault="00222618" w:rsidP="00222618">
      <w:pPr>
        <w:spacing w:line="480" w:lineRule="auto"/>
        <w:ind w:firstLine="720"/>
        <w:jc w:val="both"/>
        <w:rPr>
          <w:rFonts w:ascii="Arial" w:eastAsia="Times New Roman" w:hAnsi="Arial" w:cs="Arial"/>
          <w:color w:val="000000"/>
          <w:shd w:val="clear" w:color="auto" w:fill="FFFFFF"/>
        </w:rPr>
      </w:pP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L. P., Kremer, P., &amp; Hacker, S. (1996). Distribution and vertical migration of salps (</w:t>
      </w:r>
      <w:proofErr w:type="spellStart"/>
      <w:r w:rsidRPr="00222618">
        <w:rPr>
          <w:rFonts w:ascii="Arial" w:eastAsia="Times New Roman" w:hAnsi="Arial" w:cs="Arial"/>
          <w:color w:val="000000"/>
          <w:shd w:val="clear" w:color="auto" w:fill="FFFFFF"/>
        </w:rPr>
        <w:t>Tunicata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Thaliacea</w:t>
      </w:r>
      <w:proofErr w:type="spellEnd"/>
      <w:r w:rsidRPr="00222618">
        <w:rPr>
          <w:rFonts w:ascii="Arial" w:eastAsia="Times New Roman" w:hAnsi="Arial" w:cs="Arial"/>
          <w:color w:val="000000"/>
          <w:shd w:val="clear" w:color="auto" w:fill="FFFFFF"/>
        </w:rPr>
        <w:t xml:space="preserve">) near Bermuda.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18</w:t>
      </w:r>
      <w:r w:rsidRPr="00222618">
        <w:rPr>
          <w:rFonts w:ascii="Arial" w:eastAsia="Times New Roman" w:hAnsi="Arial" w:cs="Arial"/>
          <w:color w:val="000000"/>
          <w:shd w:val="clear" w:color="auto" w:fill="FFFFFF"/>
        </w:rPr>
        <w:t>(5), 747-755.</w:t>
      </w:r>
    </w:p>
    <w:p w14:paraId="3641E89D" w14:textId="4C6ABC59" w:rsidR="001562EB" w:rsidRPr="001562EB" w:rsidRDefault="001562EB" w:rsidP="00222618">
      <w:pPr>
        <w:spacing w:line="480" w:lineRule="auto"/>
        <w:ind w:firstLine="720"/>
        <w:jc w:val="both"/>
        <w:rPr>
          <w:rFonts w:ascii="Arial" w:eastAsia="Times New Roman" w:hAnsi="Arial" w:cs="Arial"/>
        </w:rPr>
      </w:pPr>
      <w:r w:rsidRPr="001562EB">
        <w:rPr>
          <w:rFonts w:ascii="Arial" w:eastAsia="Times New Roman" w:hAnsi="Arial" w:cs="Arial"/>
        </w:rPr>
        <w:lastRenderedPageBreak/>
        <w:t xml:space="preserve">Nguyen, L. T., Schmidt, H. A., Von </w:t>
      </w:r>
      <w:proofErr w:type="spellStart"/>
      <w:r w:rsidRPr="001562EB">
        <w:rPr>
          <w:rFonts w:ascii="Arial" w:eastAsia="Times New Roman" w:hAnsi="Arial" w:cs="Arial"/>
        </w:rPr>
        <w:t>Haeseler</w:t>
      </w:r>
      <w:proofErr w:type="spellEnd"/>
      <w:r w:rsidRPr="001562EB">
        <w:rPr>
          <w:rFonts w:ascii="Arial" w:eastAsia="Times New Roman" w:hAnsi="Arial" w:cs="Arial"/>
        </w:rPr>
        <w:t>, A., &amp; Minh, B. Q. (2015). IQ-TREE: a fast and effective stochastic algorithm for estimating maximum-likelihood phylogenies. Molecular biology and evolution, 32(1), 268-274.</w:t>
      </w:r>
    </w:p>
    <w:p w14:paraId="0B17FD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Paradis, E., &amp; </w:t>
      </w:r>
      <w:proofErr w:type="spellStart"/>
      <w:r w:rsidRPr="00222618">
        <w:rPr>
          <w:rFonts w:ascii="Arial" w:eastAsia="Times New Roman" w:hAnsi="Arial" w:cs="Arial"/>
          <w:color w:val="000000"/>
          <w:shd w:val="clear" w:color="auto" w:fill="FFFFFF"/>
        </w:rPr>
        <w:t>Schliep</w:t>
      </w:r>
      <w:proofErr w:type="spellEnd"/>
      <w:r w:rsidRPr="00222618">
        <w:rPr>
          <w:rFonts w:ascii="Arial" w:eastAsia="Times New Roman" w:hAnsi="Arial" w:cs="Arial"/>
          <w:color w:val="000000"/>
          <w:shd w:val="clear" w:color="auto" w:fill="FFFFFF"/>
        </w:rPr>
        <w:t xml:space="preserve">, K. (2019). ape 5.0: an environment for modern phylogenetics and evolutionary analyses in R. </w:t>
      </w:r>
      <w:r w:rsidRPr="00222618">
        <w:rPr>
          <w:rFonts w:ascii="Arial" w:eastAsia="Times New Roman" w:hAnsi="Arial" w:cs="Arial"/>
          <w:i/>
          <w:iCs/>
          <w:color w:val="000000"/>
          <w:shd w:val="clear" w:color="auto" w:fill="FFFFFF"/>
        </w:rPr>
        <w:t>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35</w:t>
      </w:r>
      <w:r w:rsidRPr="00222618">
        <w:rPr>
          <w:rFonts w:ascii="Arial" w:eastAsia="Times New Roman" w:hAnsi="Arial" w:cs="Arial"/>
          <w:color w:val="000000"/>
          <w:shd w:val="clear" w:color="auto" w:fill="FFFFFF"/>
        </w:rPr>
        <w:t>(3), 526-528.</w:t>
      </w:r>
    </w:p>
    <w:p w14:paraId="5C0130A8" w14:textId="77777777" w:rsidR="001562EB" w:rsidRDefault="00222618" w:rsidP="00222618">
      <w:pPr>
        <w:spacing w:line="480" w:lineRule="auto"/>
        <w:ind w:firstLine="720"/>
        <w:jc w:val="both"/>
      </w:pPr>
      <w:r w:rsidRPr="00222618">
        <w:rPr>
          <w:rFonts w:ascii="Arial" w:eastAsia="Times New Roman" w:hAnsi="Arial" w:cs="Arial"/>
          <w:color w:val="000000"/>
          <w:shd w:val="clear" w:color="auto" w:fill="FFFFFF"/>
        </w:rPr>
        <w:t xml:space="preserve">Revell, L. J. (2012). </w:t>
      </w:r>
      <w:proofErr w:type="spellStart"/>
      <w:r w:rsidRPr="00222618">
        <w:rPr>
          <w:rFonts w:ascii="Arial" w:eastAsia="Times New Roman" w:hAnsi="Arial" w:cs="Arial"/>
          <w:color w:val="000000"/>
          <w:shd w:val="clear" w:color="auto" w:fill="FFFFFF"/>
        </w:rPr>
        <w:t>phytools</w:t>
      </w:r>
      <w:proofErr w:type="spellEnd"/>
      <w:r w:rsidRPr="00222618">
        <w:rPr>
          <w:rFonts w:ascii="Arial" w:eastAsia="Times New Roman" w:hAnsi="Arial" w:cs="Arial"/>
          <w:color w:val="000000"/>
          <w:shd w:val="clear" w:color="auto" w:fill="FFFFFF"/>
        </w:rPr>
        <w:t xml:space="preserve">: an R package for phylogenetic comparative biology (and other things). </w:t>
      </w:r>
      <w:r w:rsidRPr="00222618">
        <w:rPr>
          <w:rFonts w:ascii="Arial" w:eastAsia="Times New Roman" w:hAnsi="Arial" w:cs="Arial"/>
          <w:i/>
          <w:iCs/>
          <w:color w:val="000000"/>
          <w:shd w:val="clear" w:color="auto" w:fill="FFFFFF"/>
        </w:rPr>
        <w:t>Methods in ecology and evolution</w:t>
      </w:r>
      <w:r w:rsidRPr="00222618">
        <w:rPr>
          <w:rFonts w:ascii="Arial" w:eastAsia="Times New Roman" w:hAnsi="Arial" w:cs="Arial"/>
          <w:color w:val="000000"/>
          <w:shd w:val="clear" w:color="auto" w:fill="FFFFFF"/>
        </w:rPr>
        <w:t>, (2), 217-223.</w:t>
      </w:r>
      <w:r w:rsidR="001562EB" w:rsidRPr="001562EB">
        <w:t xml:space="preserve"> </w:t>
      </w:r>
    </w:p>
    <w:p w14:paraId="0265633B" w14:textId="111EAF26" w:rsidR="001562EB" w:rsidRPr="001562EB" w:rsidRDefault="001562EB" w:rsidP="001562EB">
      <w:pPr>
        <w:spacing w:line="480" w:lineRule="auto"/>
        <w:ind w:firstLine="720"/>
        <w:jc w:val="both"/>
        <w:rPr>
          <w:rFonts w:ascii="Arial" w:eastAsia="Times New Roman" w:hAnsi="Arial" w:cs="Arial"/>
          <w:color w:val="000000"/>
          <w:shd w:val="clear" w:color="auto" w:fill="FFFFFF"/>
        </w:rPr>
      </w:pPr>
      <w:r w:rsidRPr="001562EB">
        <w:rPr>
          <w:rFonts w:ascii="Arial" w:eastAsia="Times New Roman" w:hAnsi="Arial" w:cs="Arial"/>
          <w:color w:val="000000"/>
          <w:shd w:val="clear" w:color="auto" w:fill="FFFFFF"/>
        </w:rPr>
        <w:t xml:space="preserve">Sutherland, K. R., &amp; </w:t>
      </w:r>
      <w:proofErr w:type="spellStart"/>
      <w:r w:rsidRPr="001562EB">
        <w:rPr>
          <w:rFonts w:ascii="Arial" w:eastAsia="Times New Roman" w:hAnsi="Arial" w:cs="Arial"/>
          <w:color w:val="000000"/>
          <w:shd w:val="clear" w:color="auto" w:fill="FFFFFF"/>
        </w:rPr>
        <w:t>Weihs</w:t>
      </w:r>
      <w:proofErr w:type="spellEnd"/>
      <w:r w:rsidRPr="001562EB">
        <w:rPr>
          <w:rFonts w:ascii="Arial" w:eastAsia="Times New Roman" w:hAnsi="Arial" w:cs="Arial"/>
          <w:color w:val="000000"/>
          <w:shd w:val="clear" w:color="auto" w:fill="FFFFFF"/>
        </w:rPr>
        <w:t>, D. (2017). Hydrodynamic advantages of swimming by salp chains. Journal of The Royal Society Interface, 14(133), 20170298.</w:t>
      </w:r>
    </w:p>
    <w:p w14:paraId="754AB530" w14:textId="0F24682D" w:rsidR="00222618" w:rsidRDefault="00222618" w:rsidP="00222618">
      <w:pPr>
        <w:spacing w:line="480" w:lineRule="auto"/>
        <w:ind w:firstLine="720"/>
        <w:jc w:val="both"/>
        <w:rPr>
          <w:ins w:id="180" w:author="Author"/>
          <w:rFonts w:ascii="Arial" w:eastAsia="Times New Roman" w:hAnsi="Arial" w:cs="Arial"/>
          <w:color w:val="222222"/>
          <w:shd w:val="clear" w:color="auto" w:fill="FFFFFF"/>
        </w:rPr>
      </w:pPr>
      <w:r w:rsidRPr="00222618">
        <w:rPr>
          <w:rFonts w:ascii="Arial" w:eastAsia="Times New Roman" w:hAnsi="Arial" w:cs="Arial"/>
          <w:color w:val="222222"/>
          <w:shd w:val="clear" w:color="auto" w:fill="FFFFFF"/>
        </w:rPr>
        <w:t xml:space="preserve">Tarasov, S. (2019). Integration of anatomy ontologies and evo-devo using structured Markov models suggests a new framework for modeling discrete phenotypic traits. </w:t>
      </w:r>
      <w:r w:rsidRPr="00222618">
        <w:rPr>
          <w:rFonts w:ascii="Arial" w:eastAsia="Times New Roman" w:hAnsi="Arial" w:cs="Arial"/>
          <w:i/>
          <w:iCs/>
          <w:color w:val="222222"/>
          <w:shd w:val="clear" w:color="auto" w:fill="FFFFFF"/>
        </w:rPr>
        <w:t>Systematic biology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68</w:t>
      </w:r>
      <w:r w:rsidRPr="00222618">
        <w:rPr>
          <w:rFonts w:ascii="Arial" w:eastAsia="Times New Roman" w:hAnsi="Arial" w:cs="Arial"/>
          <w:color w:val="222222"/>
          <w:shd w:val="clear" w:color="auto" w:fill="FFFFFF"/>
        </w:rPr>
        <w:t>(5), 698-716.</w:t>
      </w:r>
    </w:p>
    <w:p w14:paraId="5056E6EC" w14:textId="77777777" w:rsidR="00D0179E" w:rsidRPr="00C51116" w:rsidRDefault="00D0179E" w:rsidP="00D0179E">
      <w:pPr>
        <w:spacing w:line="480" w:lineRule="auto"/>
        <w:ind w:firstLine="720"/>
        <w:jc w:val="both"/>
        <w:rPr>
          <w:ins w:id="181" w:author="Author"/>
          <w:rFonts w:ascii="Arial" w:eastAsia="Times New Roman" w:hAnsi="Arial" w:cs="Arial"/>
          <w:rPrChange w:id="182" w:author="Author">
            <w:rPr>
              <w:ins w:id="183" w:author="Author"/>
              <w:rFonts w:ascii="Times New Roman" w:eastAsia="Times New Roman" w:hAnsi="Times New Roman" w:cs="Times New Roman"/>
            </w:rPr>
          </w:rPrChange>
        </w:rPr>
      </w:pPr>
      <w:proofErr w:type="spellStart"/>
      <w:ins w:id="184" w:author="Author">
        <w:r w:rsidRPr="00C51116">
          <w:rPr>
            <w:rFonts w:ascii="Arial" w:eastAsia="Times New Roman" w:hAnsi="Arial" w:cs="Arial"/>
            <w:rPrChange w:id="185" w:author="Author">
              <w:rPr>
                <w:rFonts w:ascii="Times New Roman" w:eastAsia="Times New Roman" w:hAnsi="Times New Roman" w:cs="Times New Roman"/>
              </w:rPr>
            </w:rPrChange>
          </w:rPr>
          <w:t>Tsagkogeorga</w:t>
        </w:r>
        <w:proofErr w:type="spellEnd"/>
        <w:r w:rsidRPr="00C51116">
          <w:rPr>
            <w:rFonts w:ascii="Arial" w:eastAsia="Times New Roman" w:hAnsi="Arial" w:cs="Arial"/>
            <w:rPrChange w:id="186" w:author="Author">
              <w:rPr>
                <w:rFonts w:ascii="Times New Roman" w:eastAsia="Times New Roman" w:hAnsi="Times New Roman" w:cs="Times New Roman"/>
              </w:rPr>
            </w:rPrChange>
          </w:rPr>
          <w:t xml:space="preserve">, G., </w:t>
        </w:r>
        <w:proofErr w:type="spellStart"/>
        <w:r w:rsidRPr="00C51116">
          <w:rPr>
            <w:rFonts w:ascii="Arial" w:eastAsia="Times New Roman" w:hAnsi="Arial" w:cs="Arial"/>
            <w:rPrChange w:id="187" w:author="Author">
              <w:rPr>
                <w:rFonts w:ascii="Times New Roman" w:eastAsia="Times New Roman" w:hAnsi="Times New Roman" w:cs="Times New Roman"/>
              </w:rPr>
            </w:rPrChange>
          </w:rPr>
          <w:t>Turon</w:t>
        </w:r>
        <w:proofErr w:type="spellEnd"/>
        <w:r w:rsidRPr="00C51116">
          <w:rPr>
            <w:rFonts w:ascii="Arial" w:eastAsia="Times New Roman" w:hAnsi="Arial" w:cs="Arial"/>
            <w:rPrChange w:id="188" w:author="Author">
              <w:rPr>
                <w:rFonts w:ascii="Times New Roman" w:eastAsia="Times New Roman" w:hAnsi="Times New Roman" w:cs="Times New Roman"/>
              </w:rPr>
            </w:rPrChange>
          </w:rPr>
          <w:t xml:space="preserve">, X., Hopcroft, R. R., Tilak, M. K., Feldstein, T., </w:t>
        </w:r>
        <w:proofErr w:type="spellStart"/>
        <w:r w:rsidRPr="00C51116">
          <w:rPr>
            <w:rFonts w:ascii="Arial" w:eastAsia="Times New Roman" w:hAnsi="Arial" w:cs="Arial"/>
            <w:rPrChange w:id="189" w:author="Author">
              <w:rPr>
                <w:rFonts w:ascii="Times New Roman" w:eastAsia="Times New Roman" w:hAnsi="Times New Roman" w:cs="Times New Roman"/>
              </w:rPr>
            </w:rPrChange>
          </w:rPr>
          <w:t>Shenkar</w:t>
        </w:r>
        <w:proofErr w:type="spellEnd"/>
        <w:r w:rsidRPr="00C51116">
          <w:rPr>
            <w:rFonts w:ascii="Arial" w:eastAsia="Times New Roman" w:hAnsi="Arial" w:cs="Arial"/>
            <w:rPrChange w:id="190" w:author="Author">
              <w:rPr>
                <w:rFonts w:ascii="Times New Roman" w:eastAsia="Times New Roman" w:hAnsi="Times New Roman" w:cs="Times New Roman"/>
              </w:rPr>
            </w:rPrChange>
          </w:rPr>
          <w:t xml:space="preserve">, N., ... &amp; </w:t>
        </w:r>
        <w:proofErr w:type="spellStart"/>
        <w:r w:rsidRPr="00C51116">
          <w:rPr>
            <w:rFonts w:ascii="Arial" w:eastAsia="Times New Roman" w:hAnsi="Arial" w:cs="Arial"/>
            <w:rPrChange w:id="191" w:author="Author">
              <w:rPr>
                <w:rFonts w:ascii="Times New Roman" w:eastAsia="Times New Roman" w:hAnsi="Times New Roman" w:cs="Times New Roman"/>
              </w:rPr>
            </w:rPrChange>
          </w:rPr>
          <w:t>Delsuc</w:t>
        </w:r>
        <w:proofErr w:type="spellEnd"/>
        <w:r w:rsidRPr="00C51116">
          <w:rPr>
            <w:rFonts w:ascii="Arial" w:eastAsia="Times New Roman" w:hAnsi="Arial" w:cs="Arial"/>
            <w:rPrChange w:id="192" w:author="Author">
              <w:rPr>
                <w:rFonts w:ascii="Times New Roman" w:eastAsia="Times New Roman" w:hAnsi="Times New Roman" w:cs="Times New Roman"/>
              </w:rPr>
            </w:rPrChange>
          </w:rPr>
          <w:t>, F. (2009). An updated 18S rRNA phylogeny of tunicates based on mixture and secondary structure models. </w:t>
        </w:r>
        <w:r w:rsidRPr="00C51116">
          <w:rPr>
            <w:rFonts w:ascii="Arial" w:eastAsia="Times New Roman" w:hAnsi="Arial" w:cs="Arial"/>
            <w:i/>
            <w:iCs/>
            <w:rPrChange w:id="193" w:author="Author">
              <w:rPr>
                <w:rFonts w:ascii="Times New Roman" w:eastAsia="Times New Roman" w:hAnsi="Times New Roman" w:cs="Times New Roman"/>
                <w:i/>
                <w:iCs/>
              </w:rPr>
            </w:rPrChange>
          </w:rPr>
          <w:t>BMC evolutionary biology</w:t>
        </w:r>
        <w:r w:rsidRPr="00C51116">
          <w:rPr>
            <w:rFonts w:ascii="Arial" w:eastAsia="Times New Roman" w:hAnsi="Arial" w:cs="Arial"/>
            <w:rPrChange w:id="194" w:author="Author">
              <w:rPr>
                <w:rFonts w:ascii="Times New Roman" w:eastAsia="Times New Roman" w:hAnsi="Times New Roman" w:cs="Times New Roman"/>
              </w:rPr>
            </w:rPrChange>
          </w:rPr>
          <w:t>, </w:t>
        </w:r>
        <w:r w:rsidRPr="00C51116">
          <w:rPr>
            <w:rFonts w:ascii="Arial" w:eastAsia="Times New Roman" w:hAnsi="Arial" w:cs="Arial"/>
            <w:i/>
            <w:iCs/>
            <w:rPrChange w:id="195" w:author="Author">
              <w:rPr>
                <w:rFonts w:ascii="Times New Roman" w:eastAsia="Times New Roman" w:hAnsi="Times New Roman" w:cs="Times New Roman"/>
                <w:i/>
                <w:iCs/>
              </w:rPr>
            </w:rPrChange>
          </w:rPr>
          <w:t>9</w:t>
        </w:r>
        <w:r w:rsidRPr="00C51116">
          <w:rPr>
            <w:rFonts w:ascii="Arial" w:eastAsia="Times New Roman" w:hAnsi="Arial" w:cs="Arial"/>
            <w:rPrChange w:id="196" w:author="Author">
              <w:rPr>
                <w:rFonts w:ascii="Times New Roman" w:eastAsia="Times New Roman" w:hAnsi="Times New Roman" w:cs="Times New Roman"/>
              </w:rPr>
            </w:rPrChange>
          </w:rPr>
          <w:t>, 1-16.</w:t>
        </w:r>
      </w:ins>
    </w:p>
    <w:p w14:paraId="02BD2C7D" w14:textId="77777777" w:rsidR="00D0179E" w:rsidRPr="00222618" w:rsidRDefault="00D0179E" w:rsidP="00222618">
      <w:pPr>
        <w:spacing w:line="480" w:lineRule="auto"/>
        <w:ind w:firstLine="720"/>
        <w:jc w:val="both"/>
        <w:rPr>
          <w:rFonts w:ascii="Times New Roman" w:eastAsia="Times New Roman" w:hAnsi="Times New Roman" w:cs="Times New Roman"/>
        </w:rPr>
      </w:pPr>
    </w:p>
    <w:p w14:paraId="2B662394" w14:textId="2F343DDF" w:rsidR="00B82B03" w:rsidRPr="001562EB" w:rsidRDefault="00222618" w:rsidP="001562EB">
      <w:pPr>
        <w:spacing w:line="480" w:lineRule="auto"/>
        <w:ind w:firstLine="720"/>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Wagner, G. P., Chiu, C. H., &amp; </w:t>
      </w:r>
      <w:proofErr w:type="spellStart"/>
      <w:r w:rsidRPr="00222618">
        <w:rPr>
          <w:rFonts w:ascii="Arial" w:eastAsia="Times New Roman" w:hAnsi="Arial" w:cs="Arial"/>
          <w:color w:val="222222"/>
          <w:shd w:val="clear" w:color="auto" w:fill="FFFFFF"/>
        </w:rPr>
        <w:t>Laubichler</w:t>
      </w:r>
      <w:proofErr w:type="spellEnd"/>
      <w:r w:rsidRPr="00222618">
        <w:rPr>
          <w:rFonts w:ascii="Arial" w:eastAsia="Times New Roman" w:hAnsi="Arial" w:cs="Arial"/>
          <w:color w:val="222222"/>
          <w:shd w:val="clear" w:color="auto" w:fill="FFFFFF"/>
        </w:rPr>
        <w:t xml:space="preserve">, M. (2000). Developmental evolution as a mechanistic science: the inference from developmental mechanisms to evolutionary processes. </w:t>
      </w:r>
      <w:r w:rsidRPr="00222618">
        <w:rPr>
          <w:rFonts w:ascii="Arial" w:eastAsia="Times New Roman" w:hAnsi="Arial" w:cs="Arial"/>
          <w:i/>
          <w:iCs/>
          <w:color w:val="222222"/>
          <w:shd w:val="clear" w:color="auto" w:fill="FFFFFF"/>
        </w:rPr>
        <w:t>American Zoologist</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40</w:t>
      </w:r>
      <w:r w:rsidRPr="00222618">
        <w:rPr>
          <w:rFonts w:ascii="Arial" w:eastAsia="Times New Roman" w:hAnsi="Arial" w:cs="Arial"/>
          <w:color w:val="222222"/>
          <w:shd w:val="clear" w:color="auto" w:fill="FFFFFF"/>
        </w:rPr>
        <w:t>(5), 819-831.</w:t>
      </w:r>
    </w:p>
    <w:sectPr w:rsidR="00B82B03" w:rsidRPr="001562EB" w:rsidSect="008B6BEA">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removePersonalInformation/>
  <w:removeDateAndTim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18"/>
    <w:rsid w:val="00013A6C"/>
    <w:rsid w:val="00094317"/>
    <w:rsid w:val="000B1300"/>
    <w:rsid w:val="00110AED"/>
    <w:rsid w:val="0013027F"/>
    <w:rsid w:val="001562EB"/>
    <w:rsid w:val="00173813"/>
    <w:rsid w:val="002037E4"/>
    <w:rsid w:val="00222618"/>
    <w:rsid w:val="00274683"/>
    <w:rsid w:val="002B5D1C"/>
    <w:rsid w:val="002F265B"/>
    <w:rsid w:val="00490D79"/>
    <w:rsid w:val="005526B3"/>
    <w:rsid w:val="005D7924"/>
    <w:rsid w:val="005F0CAA"/>
    <w:rsid w:val="0065374E"/>
    <w:rsid w:val="00655855"/>
    <w:rsid w:val="00736CD5"/>
    <w:rsid w:val="00766634"/>
    <w:rsid w:val="007E3138"/>
    <w:rsid w:val="0083555A"/>
    <w:rsid w:val="00890739"/>
    <w:rsid w:val="008A4486"/>
    <w:rsid w:val="008B6BEA"/>
    <w:rsid w:val="008D5EA1"/>
    <w:rsid w:val="0092471C"/>
    <w:rsid w:val="00960538"/>
    <w:rsid w:val="009C1732"/>
    <w:rsid w:val="00A80EAB"/>
    <w:rsid w:val="00A82F9E"/>
    <w:rsid w:val="00B33C16"/>
    <w:rsid w:val="00B82B03"/>
    <w:rsid w:val="00C219FE"/>
    <w:rsid w:val="00C32B7E"/>
    <w:rsid w:val="00C51116"/>
    <w:rsid w:val="00C74A3D"/>
    <w:rsid w:val="00CF57A8"/>
    <w:rsid w:val="00D0179E"/>
    <w:rsid w:val="00D31FE6"/>
    <w:rsid w:val="00D62C74"/>
    <w:rsid w:val="00D646C6"/>
    <w:rsid w:val="00E4356E"/>
    <w:rsid w:val="00F76AF7"/>
    <w:rsid w:val="00F76DD9"/>
    <w:rsid w:val="00FD4AA7"/>
    <w:rsid w:val="00FD4BF2"/>
    <w:rsid w:val="00FF7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209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618"/>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222618"/>
  </w:style>
  <w:style w:type="character" w:styleId="Hyperlink">
    <w:name w:val="Hyperlink"/>
    <w:basedOn w:val="DefaultParagraphFont"/>
    <w:uiPriority w:val="99"/>
    <w:semiHidden/>
    <w:unhideWhenUsed/>
    <w:rsid w:val="00222618"/>
    <w:rPr>
      <w:color w:val="0000FF"/>
      <w:u w:val="single"/>
    </w:rPr>
  </w:style>
  <w:style w:type="character" w:styleId="LineNumber">
    <w:name w:val="line number"/>
    <w:basedOn w:val="DefaultParagraphFont"/>
    <w:uiPriority w:val="99"/>
    <w:semiHidden/>
    <w:unhideWhenUsed/>
    <w:rsid w:val="008B6BEA"/>
  </w:style>
  <w:style w:type="paragraph" w:styleId="Revision">
    <w:name w:val="Revision"/>
    <w:hidden/>
    <w:uiPriority w:val="99"/>
    <w:semiHidden/>
    <w:rsid w:val="00FF76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429738">
      <w:bodyDiv w:val="1"/>
      <w:marLeft w:val="0"/>
      <w:marRight w:val="0"/>
      <w:marTop w:val="0"/>
      <w:marBottom w:val="0"/>
      <w:divBdr>
        <w:top w:val="none" w:sz="0" w:space="0" w:color="auto"/>
        <w:left w:val="none" w:sz="0" w:space="0" w:color="auto"/>
        <w:bottom w:val="none" w:sz="0" w:space="0" w:color="auto"/>
        <w:right w:val="none" w:sz="0" w:space="0" w:color="auto"/>
      </w:divBdr>
    </w:div>
    <w:div w:id="582036417">
      <w:bodyDiv w:val="1"/>
      <w:marLeft w:val="0"/>
      <w:marRight w:val="0"/>
      <w:marTop w:val="0"/>
      <w:marBottom w:val="0"/>
      <w:divBdr>
        <w:top w:val="none" w:sz="0" w:space="0" w:color="auto"/>
        <w:left w:val="none" w:sz="0" w:space="0" w:color="auto"/>
        <w:bottom w:val="none" w:sz="0" w:space="0" w:color="auto"/>
        <w:right w:val="none" w:sz="0" w:space="0" w:color="auto"/>
      </w:divBdr>
    </w:div>
    <w:div w:id="934435614">
      <w:bodyDiv w:val="1"/>
      <w:marLeft w:val="0"/>
      <w:marRight w:val="0"/>
      <w:marTop w:val="0"/>
      <w:marBottom w:val="0"/>
      <w:divBdr>
        <w:top w:val="none" w:sz="0" w:space="0" w:color="auto"/>
        <w:left w:val="none" w:sz="0" w:space="0" w:color="auto"/>
        <w:bottom w:val="none" w:sz="0" w:space="0" w:color="auto"/>
        <w:right w:val="none" w:sz="0" w:space="0" w:color="auto"/>
      </w:divBdr>
    </w:div>
    <w:div w:id="934946271">
      <w:bodyDiv w:val="1"/>
      <w:marLeft w:val="0"/>
      <w:marRight w:val="0"/>
      <w:marTop w:val="0"/>
      <w:marBottom w:val="0"/>
      <w:divBdr>
        <w:top w:val="none" w:sz="0" w:space="0" w:color="auto"/>
        <w:left w:val="none" w:sz="0" w:space="0" w:color="auto"/>
        <w:bottom w:val="none" w:sz="0" w:space="0" w:color="auto"/>
        <w:right w:val="none" w:sz="0" w:space="0" w:color="auto"/>
      </w:divBdr>
    </w:div>
    <w:div w:id="960309875">
      <w:bodyDiv w:val="1"/>
      <w:marLeft w:val="0"/>
      <w:marRight w:val="0"/>
      <w:marTop w:val="0"/>
      <w:marBottom w:val="0"/>
      <w:divBdr>
        <w:top w:val="none" w:sz="0" w:space="0" w:color="auto"/>
        <w:left w:val="none" w:sz="0" w:space="0" w:color="auto"/>
        <w:bottom w:val="none" w:sz="0" w:space="0" w:color="auto"/>
        <w:right w:val="none" w:sz="0" w:space="0" w:color="auto"/>
      </w:divBdr>
    </w:div>
    <w:div w:id="1696883721">
      <w:bodyDiv w:val="1"/>
      <w:marLeft w:val="0"/>
      <w:marRight w:val="0"/>
      <w:marTop w:val="0"/>
      <w:marBottom w:val="0"/>
      <w:divBdr>
        <w:top w:val="none" w:sz="0" w:space="0" w:color="auto"/>
        <w:left w:val="none" w:sz="0" w:space="0" w:color="auto"/>
        <w:bottom w:val="none" w:sz="0" w:space="0" w:color="auto"/>
        <w:right w:val="none" w:sz="0" w:space="0" w:color="auto"/>
      </w:divBdr>
    </w:div>
    <w:div w:id="1729499160">
      <w:bodyDiv w:val="1"/>
      <w:marLeft w:val="0"/>
      <w:marRight w:val="0"/>
      <w:marTop w:val="0"/>
      <w:marBottom w:val="0"/>
      <w:divBdr>
        <w:top w:val="none" w:sz="0" w:space="0" w:color="auto"/>
        <w:left w:val="none" w:sz="0" w:space="0" w:color="auto"/>
        <w:bottom w:val="none" w:sz="0" w:space="0" w:color="auto"/>
        <w:right w:val="none" w:sz="0" w:space="0" w:color="auto"/>
      </w:divBdr>
    </w:div>
    <w:div w:id="202751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doi.org/10.5061/dryad.3r2280gn1" TargetMode="Externa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31</Pages>
  <Words>7091</Words>
  <Characters>40425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29</cp:revision>
  <dcterms:created xsi:type="dcterms:W3CDTF">2023-05-31T10:14:00Z</dcterms:created>
  <dcterms:modified xsi:type="dcterms:W3CDTF">2023-09-14T21:41:00Z</dcterms:modified>
</cp:coreProperties>
</file>